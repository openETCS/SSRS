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523F" w:rsidRPr="004757BF" w:rsidRDefault="0094523F" w:rsidP="0094523F">
      <w:pPr>
        <w:jc w:val="center"/>
        <w:rPr>
          <w:rFonts w:ascii="Arial" w:hAnsi="Arial" w:cs="Arial"/>
          <w:sz w:val="22"/>
          <w:szCs w:val="22"/>
          <w:lang w:val="en-US"/>
          <w:rPrChange w:id="0" w:author="Hase, Klaus-Rüdiger" w:date="2013-05-16T15:30:00Z">
            <w:rPr>
              <w:sz w:val="44"/>
              <w:szCs w:val="44"/>
              <w:lang w:val="en-US"/>
            </w:rPr>
          </w:rPrChange>
        </w:rPr>
      </w:pPr>
      <w:r w:rsidRPr="004757BF">
        <w:rPr>
          <w:rFonts w:ascii="Arial" w:hAnsi="Arial" w:cs="Arial"/>
          <w:sz w:val="22"/>
          <w:szCs w:val="22"/>
          <w:lang w:val="en-US"/>
          <w:rPrChange w:id="1" w:author="Hase, Klaus-Rüdiger" w:date="2013-05-16T15:30:00Z">
            <w:rPr>
              <w:sz w:val="44"/>
              <w:szCs w:val="44"/>
              <w:lang w:val="en-US"/>
            </w:rPr>
          </w:rPrChange>
        </w:rPr>
        <w:t>Minutes of Meeting</w:t>
      </w:r>
    </w:p>
    <w:p w:rsidR="0094523F" w:rsidRPr="004757BF" w:rsidRDefault="0094523F" w:rsidP="0094523F">
      <w:pPr>
        <w:jc w:val="center"/>
        <w:rPr>
          <w:rFonts w:ascii="Arial" w:hAnsi="Arial" w:cs="Arial"/>
          <w:sz w:val="22"/>
          <w:szCs w:val="22"/>
          <w:lang w:val="en-US"/>
          <w:rPrChange w:id="2" w:author="Hase, Klaus-Rüdiger" w:date="2013-05-16T15:30:00Z">
            <w:rPr>
              <w:sz w:val="44"/>
              <w:szCs w:val="44"/>
              <w:lang w:val="en-US"/>
            </w:rPr>
          </w:rPrChange>
        </w:rPr>
      </w:pPr>
      <w:r w:rsidRPr="004757BF">
        <w:rPr>
          <w:rFonts w:ascii="Arial" w:hAnsi="Arial" w:cs="Arial"/>
          <w:sz w:val="22"/>
          <w:szCs w:val="22"/>
          <w:lang w:val="en-US"/>
          <w:rPrChange w:id="3" w:author="Hase, Klaus-Rüdiger" w:date="2013-05-16T15:30:00Z">
            <w:rPr>
              <w:sz w:val="44"/>
              <w:szCs w:val="44"/>
              <w:lang w:val="en-US"/>
            </w:rPr>
          </w:rPrChange>
        </w:rPr>
        <w:t>OpenETCS SSRS Kick off</w:t>
      </w:r>
    </w:p>
    <w:p w:rsidR="0094523F" w:rsidRPr="004757BF" w:rsidRDefault="0094523F" w:rsidP="0094523F">
      <w:pPr>
        <w:jc w:val="center"/>
        <w:rPr>
          <w:rFonts w:ascii="Arial" w:hAnsi="Arial" w:cs="Arial"/>
          <w:sz w:val="22"/>
          <w:szCs w:val="22"/>
          <w:lang w:val="en-US"/>
          <w:rPrChange w:id="4" w:author="Hase, Klaus-Rüdiger" w:date="2013-05-16T15:30:00Z">
            <w:rPr>
              <w:sz w:val="44"/>
              <w:szCs w:val="44"/>
              <w:lang w:val="en-US"/>
            </w:rPr>
          </w:rPrChange>
        </w:rPr>
      </w:pPr>
      <w:r w:rsidRPr="004757BF">
        <w:rPr>
          <w:rFonts w:ascii="Arial" w:hAnsi="Arial" w:cs="Arial"/>
          <w:sz w:val="22"/>
          <w:szCs w:val="22"/>
          <w:lang w:val="en-US"/>
          <w:rPrChange w:id="5" w:author="Hase, Klaus-Rüdiger" w:date="2013-05-16T15:30:00Z">
            <w:rPr>
              <w:sz w:val="44"/>
              <w:szCs w:val="44"/>
              <w:lang w:val="en-US"/>
            </w:rPr>
          </w:rPrChange>
        </w:rPr>
        <w:t>UIC Paris 24</w:t>
      </w:r>
      <w:r w:rsidRPr="004757BF">
        <w:rPr>
          <w:rFonts w:ascii="Arial" w:hAnsi="Arial" w:cs="Arial"/>
          <w:sz w:val="22"/>
          <w:szCs w:val="22"/>
          <w:vertAlign w:val="superscript"/>
          <w:lang w:val="en-US"/>
          <w:rPrChange w:id="6" w:author="Hase, Klaus-Rüdiger" w:date="2013-05-16T15:30:00Z">
            <w:rPr>
              <w:sz w:val="44"/>
              <w:szCs w:val="44"/>
              <w:vertAlign w:val="superscript"/>
              <w:lang w:val="en-US"/>
            </w:rPr>
          </w:rPrChange>
        </w:rPr>
        <w:t>th</w:t>
      </w:r>
      <w:r w:rsidRPr="004757BF">
        <w:rPr>
          <w:rFonts w:ascii="Arial" w:hAnsi="Arial" w:cs="Arial"/>
          <w:sz w:val="22"/>
          <w:szCs w:val="22"/>
          <w:lang w:val="en-US"/>
          <w:rPrChange w:id="7" w:author="Hase, Klaus-Rüdiger" w:date="2013-05-16T15:30:00Z">
            <w:rPr>
              <w:sz w:val="44"/>
              <w:szCs w:val="44"/>
              <w:lang w:val="en-US"/>
            </w:rPr>
          </w:rPrChange>
        </w:rPr>
        <w:t xml:space="preserve"> of </w:t>
      </w:r>
      <w:proofErr w:type="spellStart"/>
      <w:proofErr w:type="gramStart"/>
      <w:r w:rsidRPr="004757BF">
        <w:rPr>
          <w:rFonts w:ascii="Arial" w:hAnsi="Arial" w:cs="Arial"/>
          <w:sz w:val="22"/>
          <w:szCs w:val="22"/>
          <w:lang w:val="en-US"/>
          <w:rPrChange w:id="8" w:author="Hase, Klaus-Rüdiger" w:date="2013-05-16T15:30:00Z">
            <w:rPr>
              <w:sz w:val="44"/>
              <w:szCs w:val="44"/>
              <w:lang w:val="en-US"/>
            </w:rPr>
          </w:rPrChange>
        </w:rPr>
        <w:t>april</w:t>
      </w:r>
      <w:proofErr w:type="spellEnd"/>
      <w:proofErr w:type="gramEnd"/>
    </w:p>
    <w:p w:rsidR="0094523F" w:rsidRPr="004757BF" w:rsidRDefault="0094523F" w:rsidP="0094523F">
      <w:pPr>
        <w:jc w:val="center"/>
        <w:rPr>
          <w:rFonts w:ascii="Arial" w:hAnsi="Arial" w:cs="Arial"/>
          <w:sz w:val="22"/>
          <w:szCs w:val="22"/>
          <w:lang w:val="en-US"/>
          <w:rPrChange w:id="9" w:author="Hase, Klaus-Rüdiger" w:date="2013-05-16T15:30:00Z">
            <w:rPr>
              <w:lang w:val="en-US"/>
            </w:rPr>
          </w:rPrChange>
        </w:rPr>
      </w:pPr>
    </w:p>
    <w:p w:rsidR="0094523F" w:rsidRPr="004757BF" w:rsidRDefault="0094523F" w:rsidP="0094523F">
      <w:pPr>
        <w:jc w:val="center"/>
        <w:rPr>
          <w:rFonts w:ascii="Arial" w:hAnsi="Arial" w:cs="Arial"/>
          <w:sz w:val="22"/>
          <w:szCs w:val="22"/>
          <w:lang w:val="en-US"/>
          <w:rPrChange w:id="10" w:author="Hase, Klaus-Rüdiger" w:date="2013-05-16T15:30:00Z">
            <w:rPr>
              <w:lang w:val="en-US"/>
            </w:rPr>
          </w:rPrChange>
        </w:rPr>
      </w:pPr>
      <w:r w:rsidRPr="004757BF">
        <w:rPr>
          <w:rFonts w:ascii="Arial" w:hAnsi="Arial" w:cs="Arial"/>
          <w:sz w:val="22"/>
          <w:szCs w:val="22"/>
          <w:lang w:val="en-US"/>
          <w:rPrChange w:id="11" w:author="Hase, Klaus-Rüdiger" w:date="2013-05-16T15:30:00Z">
            <w:rPr>
              <w:lang w:val="en-US"/>
            </w:rPr>
          </w:rPrChange>
        </w:rPr>
        <w:t xml:space="preserve">Edited by </w:t>
      </w:r>
      <w:proofErr w:type="spellStart"/>
      <w:r w:rsidRPr="004757BF">
        <w:rPr>
          <w:rFonts w:ascii="Arial" w:hAnsi="Arial" w:cs="Arial"/>
          <w:sz w:val="22"/>
          <w:szCs w:val="22"/>
          <w:lang w:val="en-US"/>
          <w:rPrChange w:id="12" w:author="Hase, Klaus-Rüdiger" w:date="2013-05-16T15:30:00Z">
            <w:rPr>
              <w:lang w:val="en-US"/>
            </w:rPr>
          </w:rPrChange>
        </w:rPr>
        <w:t>Baseliyos</w:t>
      </w:r>
      <w:proofErr w:type="spellEnd"/>
      <w:r w:rsidRPr="004757BF">
        <w:rPr>
          <w:rFonts w:ascii="Arial" w:hAnsi="Arial" w:cs="Arial"/>
          <w:sz w:val="22"/>
          <w:szCs w:val="22"/>
          <w:lang w:val="en-US"/>
          <w:rPrChange w:id="13" w:author="Hase, Klaus-Rüdiger" w:date="2013-05-16T15:30:00Z">
            <w:rPr>
              <w:lang w:val="en-US"/>
            </w:rPr>
          </w:rPrChange>
        </w:rPr>
        <w:t xml:space="preserve"> Jacob </w:t>
      </w:r>
    </w:p>
    <w:p w:rsidR="0094523F" w:rsidRPr="004757BF" w:rsidRDefault="0094523F" w:rsidP="0094523F">
      <w:pPr>
        <w:jc w:val="center"/>
        <w:rPr>
          <w:rFonts w:ascii="Arial" w:hAnsi="Arial" w:cs="Arial"/>
          <w:sz w:val="22"/>
          <w:szCs w:val="22"/>
          <w:rPrChange w:id="14" w:author="Hase, Klaus-Rüdiger" w:date="2013-05-16T15:30:00Z">
            <w:rPr/>
          </w:rPrChange>
        </w:rPr>
      </w:pPr>
      <w:r w:rsidRPr="004757BF">
        <w:rPr>
          <w:rFonts w:ascii="Arial" w:hAnsi="Arial" w:cs="Arial"/>
          <w:sz w:val="22"/>
          <w:szCs w:val="22"/>
          <w:rPrChange w:id="15" w:author="Hase, Klaus-Rüdiger" w:date="2013-05-16T15:30:00Z">
            <w:rPr/>
          </w:rPrChange>
        </w:rPr>
        <w:t>DB Netz AG</w:t>
      </w:r>
    </w:p>
    <w:p w:rsidR="0094523F" w:rsidRPr="004757BF" w:rsidRDefault="0094523F" w:rsidP="0094523F">
      <w:pPr>
        <w:jc w:val="center"/>
        <w:rPr>
          <w:rFonts w:ascii="Arial" w:hAnsi="Arial" w:cs="Arial"/>
          <w:sz w:val="22"/>
          <w:szCs w:val="22"/>
          <w:rPrChange w:id="16" w:author="Hase, Klaus-Rüdiger" w:date="2013-05-16T15:30:00Z">
            <w:rPr/>
          </w:rPrChange>
        </w:rPr>
      </w:pPr>
      <w:proofErr w:type="spellStart"/>
      <w:r w:rsidRPr="004757BF">
        <w:rPr>
          <w:rFonts w:ascii="Arial" w:hAnsi="Arial" w:cs="Arial"/>
          <w:sz w:val="22"/>
          <w:szCs w:val="22"/>
          <w:rPrChange w:id="17" w:author="Hase, Klaus-Rüdiger" w:date="2013-05-16T15:30:00Z">
            <w:rPr/>
          </w:rPrChange>
        </w:rPr>
        <w:t>Völckerstr</w:t>
      </w:r>
      <w:proofErr w:type="spellEnd"/>
      <w:r w:rsidRPr="004757BF">
        <w:rPr>
          <w:rFonts w:ascii="Arial" w:hAnsi="Arial" w:cs="Arial"/>
          <w:sz w:val="22"/>
          <w:szCs w:val="22"/>
          <w:rPrChange w:id="18" w:author="Hase, Klaus-Rüdiger" w:date="2013-05-16T15:30:00Z">
            <w:rPr/>
          </w:rPrChange>
        </w:rPr>
        <w:t>. 5</w:t>
      </w:r>
    </w:p>
    <w:p w:rsidR="0094523F" w:rsidRPr="004757BF" w:rsidRDefault="0094523F" w:rsidP="0094523F">
      <w:pPr>
        <w:jc w:val="center"/>
        <w:rPr>
          <w:rFonts w:ascii="Arial" w:hAnsi="Arial" w:cs="Arial"/>
          <w:sz w:val="22"/>
          <w:szCs w:val="22"/>
          <w:rPrChange w:id="19" w:author="Hase, Klaus-Rüdiger" w:date="2013-05-16T15:30:00Z">
            <w:rPr/>
          </w:rPrChange>
        </w:rPr>
      </w:pPr>
      <w:r w:rsidRPr="004757BF">
        <w:rPr>
          <w:rFonts w:ascii="Arial" w:hAnsi="Arial" w:cs="Arial"/>
          <w:sz w:val="22"/>
          <w:szCs w:val="22"/>
          <w:rPrChange w:id="20" w:author="Hase, Klaus-Rüdiger" w:date="2013-05-16T15:30:00Z">
            <w:rPr/>
          </w:rPrChange>
        </w:rPr>
        <w:t xml:space="preserve">80939 München </w:t>
      </w:r>
    </w:p>
    <w:p w:rsidR="0094523F" w:rsidRPr="004757BF" w:rsidRDefault="0094523F" w:rsidP="0094523F">
      <w:pPr>
        <w:jc w:val="center"/>
        <w:rPr>
          <w:rFonts w:ascii="Arial" w:hAnsi="Arial" w:cs="Arial"/>
          <w:sz w:val="22"/>
          <w:szCs w:val="22"/>
          <w:rPrChange w:id="21" w:author="Hase, Klaus-Rüdiger" w:date="2013-05-16T15:30:00Z">
            <w:rPr/>
          </w:rPrChange>
        </w:rPr>
      </w:pPr>
      <w:r w:rsidRPr="004757BF">
        <w:rPr>
          <w:rFonts w:ascii="Arial" w:hAnsi="Arial" w:cs="Arial"/>
          <w:sz w:val="22"/>
          <w:szCs w:val="22"/>
          <w:rPrChange w:id="22" w:author="Hase, Klaus-Rüdiger" w:date="2013-05-16T15:30:00Z">
            <w:rPr/>
          </w:rPrChange>
        </w:rPr>
        <w:t xml:space="preserve">Email: </w:t>
      </w:r>
      <w:r w:rsidR="0030071D" w:rsidRPr="004757BF">
        <w:rPr>
          <w:rFonts w:ascii="Arial" w:hAnsi="Arial" w:cs="Arial"/>
          <w:sz w:val="22"/>
          <w:szCs w:val="22"/>
          <w:rPrChange w:id="23" w:author="Hase, Klaus-Rüdiger" w:date="2013-05-16T15:30:00Z">
            <w:rPr/>
          </w:rPrChange>
        </w:rPr>
        <w:fldChar w:fldCharType="begin"/>
      </w:r>
      <w:r w:rsidR="0030071D" w:rsidRPr="004757BF">
        <w:rPr>
          <w:rFonts w:ascii="Arial" w:hAnsi="Arial" w:cs="Arial"/>
          <w:sz w:val="22"/>
          <w:szCs w:val="22"/>
          <w:rPrChange w:id="24" w:author="Hase, Klaus-Rüdiger" w:date="2013-05-16T15:30:00Z">
            <w:rPr/>
          </w:rPrChange>
        </w:rPr>
        <w:instrText xml:space="preserve"> HYPERLINK "mailto:baseliyos.jacob@deutschebahn.com" </w:instrText>
      </w:r>
      <w:r w:rsidR="0030071D" w:rsidRPr="004757BF">
        <w:rPr>
          <w:rFonts w:ascii="Arial" w:hAnsi="Arial" w:cs="Arial"/>
          <w:sz w:val="22"/>
          <w:szCs w:val="22"/>
          <w:rPrChange w:id="25" w:author="Hase, Klaus-Rüdiger" w:date="2013-05-16T15:30:00Z">
            <w:rPr/>
          </w:rPrChange>
        </w:rPr>
        <w:fldChar w:fldCharType="separate"/>
      </w:r>
      <w:r w:rsidRPr="004757BF">
        <w:rPr>
          <w:rStyle w:val="Hyperlink"/>
          <w:rFonts w:ascii="Arial" w:hAnsi="Arial" w:cs="Arial"/>
          <w:sz w:val="22"/>
          <w:szCs w:val="22"/>
          <w:rPrChange w:id="26" w:author="Hase, Klaus-Rüdiger" w:date="2013-05-16T15:30:00Z">
            <w:rPr>
              <w:rStyle w:val="Hyperlink"/>
            </w:rPr>
          </w:rPrChange>
        </w:rPr>
        <w:t>baseliyos.jacob@deutschebahn.com</w:t>
      </w:r>
      <w:r w:rsidR="0030071D" w:rsidRPr="004757BF">
        <w:rPr>
          <w:rStyle w:val="Hyperlink"/>
          <w:rFonts w:ascii="Arial" w:hAnsi="Arial" w:cs="Arial"/>
          <w:sz w:val="22"/>
          <w:szCs w:val="22"/>
          <w:rPrChange w:id="27" w:author="Hase, Klaus-Rüdiger" w:date="2013-05-16T15:30:00Z">
            <w:rPr>
              <w:rStyle w:val="Hyperlink"/>
            </w:rPr>
          </w:rPrChange>
        </w:rPr>
        <w:fldChar w:fldCharType="end"/>
      </w:r>
    </w:p>
    <w:p w:rsidR="0094523F" w:rsidRPr="004757BF" w:rsidRDefault="0094523F" w:rsidP="0094523F">
      <w:pPr>
        <w:jc w:val="center"/>
        <w:rPr>
          <w:rFonts w:ascii="Arial" w:hAnsi="Arial" w:cs="Arial"/>
          <w:sz w:val="22"/>
          <w:szCs w:val="22"/>
          <w:lang w:val="en-US"/>
          <w:rPrChange w:id="28" w:author="Hase, Klaus-Rüdiger" w:date="2013-05-16T15:30:00Z">
            <w:rPr>
              <w:lang w:val="en-US"/>
            </w:rPr>
          </w:rPrChange>
        </w:rPr>
      </w:pPr>
      <w:r w:rsidRPr="004757BF">
        <w:rPr>
          <w:rFonts w:ascii="Arial" w:hAnsi="Arial" w:cs="Arial"/>
          <w:sz w:val="22"/>
          <w:szCs w:val="22"/>
          <w:lang w:val="en-US"/>
          <w:rPrChange w:id="29" w:author="Hase, Klaus-Rüdiger" w:date="2013-05-16T15:30:00Z">
            <w:rPr>
              <w:lang w:val="en-US"/>
            </w:rPr>
          </w:rPrChange>
        </w:rPr>
        <w:t>Phone: +4989/1308-49542 Mobil: +49/1713</w:t>
      </w:r>
      <w:r w:rsidR="006437B5" w:rsidRPr="004757BF">
        <w:rPr>
          <w:rFonts w:ascii="Arial" w:hAnsi="Arial" w:cs="Arial"/>
          <w:sz w:val="22"/>
          <w:szCs w:val="22"/>
          <w:lang w:val="en-US"/>
          <w:rPrChange w:id="30" w:author="Hase, Klaus-Rüdiger" w:date="2013-05-16T15:30:00Z">
            <w:rPr>
              <w:lang w:val="en-US"/>
            </w:rPr>
          </w:rPrChange>
        </w:rPr>
        <w:t>-</w:t>
      </w:r>
      <w:r w:rsidRPr="004757BF">
        <w:rPr>
          <w:rFonts w:ascii="Arial" w:hAnsi="Arial" w:cs="Arial"/>
          <w:sz w:val="22"/>
          <w:szCs w:val="22"/>
          <w:lang w:val="en-US"/>
          <w:rPrChange w:id="31" w:author="Hase, Klaus-Rüdiger" w:date="2013-05-16T15:30:00Z">
            <w:rPr>
              <w:lang w:val="en-US"/>
            </w:rPr>
          </w:rPrChange>
        </w:rPr>
        <w:t>308616</w:t>
      </w:r>
    </w:p>
    <w:p w:rsidR="0094523F" w:rsidRPr="004757BF" w:rsidRDefault="0094523F" w:rsidP="0094523F">
      <w:pPr>
        <w:jc w:val="center"/>
        <w:rPr>
          <w:rFonts w:ascii="Arial" w:hAnsi="Arial" w:cs="Arial"/>
          <w:sz w:val="22"/>
          <w:szCs w:val="22"/>
          <w:lang w:val="en-US"/>
          <w:rPrChange w:id="32" w:author="Hase, Klaus-Rüdiger" w:date="2013-05-16T15:30:00Z">
            <w:rPr>
              <w:lang w:val="en-US"/>
            </w:rPr>
          </w:rPrChange>
        </w:rPr>
      </w:pPr>
    </w:p>
    <w:p w:rsidR="004757BF" w:rsidRPr="004757BF" w:rsidRDefault="004757BF" w:rsidP="0094523F">
      <w:pPr>
        <w:rPr>
          <w:ins w:id="33" w:author="Hase, Klaus-Rüdiger" w:date="2013-05-16T15:28:00Z"/>
          <w:rFonts w:ascii="Arial" w:hAnsi="Arial" w:cs="Arial"/>
          <w:sz w:val="22"/>
          <w:szCs w:val="22"/>
          <w:lang w:val="en-US"/>
          <w:rPrChange w:id="34" w:author="Hase, Klaus-Rüdiger" w:date="2013-05-16T15:30:00Z">
            <w:rPr>
              <w:ins w:id="35" w:author="Hase, Klaus-Rüdiger" w:date="2013-05-16T15:28:00Z"/>
              <w:lang w:val="en-US"/>
            </w:rPr>
          </w:rPrChange>
        </w:rPr>
      </w:pPr>
    </w:p>
    <w:p w:rsidR="004757BF" w:rsidRPr="004757BF" w:rsidRDefault="004757BF" w:rsidP="004757BF">
      <w:pPr>
        <w:rPr>
          <w:ins w:id="36" w:author="Hase, Klaus-Rüdiger" w:date="2013-05-16T15:28:00Z"/>
          <w:rFonts w:ascii="Arial" w:hAnsi="Arial" w:cs="Arial"/>
          <w:b/>
          <w:sz w:val="20"/>
          <w:szCs w:val="22"/>
          <w:lang w:val="en-US"/>
          <w:rPrChange w:id="37" w:author="Hase, Klaus-Rüdiger" w:date="2013-05-16T15:33:00Z">
            <w:rPr>
              <w:ins w:id="38" w:author="Hase, Klaus-Rüdiger" w:date="2013-05-16T15:28:00Z"/>
              <w:b/>
              <w:lang w:val="en-US"/>
            </w:rPr>
          </w:rPrChange>
        </w:rPr>
      </w:pPr>
      <w:ins w:id="39" w:author="Hase, Klaus-Rüdiger" w:date="2013-05-16T15:29:00Z">
        <w:r w:rsidRPr="004757BF">
          <w:rPr>
            <w:rFonts w:ascii="Arial" w:hAnsi="Arial" w:cs="Arial"/>
            <w:b/>
            <w:sz w:val="20"/>
            <w:szCs w:val="22"/>
            <w:lang w:val="en-US"/>
            <w:rPrChange w:id="40" w:author="Hase, Klaus-Rüdiger" w:date="2013-05-16T15:33:00Z">
              <w:rPr>
                <w:b/>
                <w:lang w:val="en-US"/>
              </w:rPr>
            </w:rPrChange>
          </w:rPr>
          <w:t>Document</w:t>
        </w:r>
      </w:ins>
      <w:ins w:id="41" w:author="Hase, Klaus-Rüdiger" w:date="2013-05-16T15:28:00Z">
        <w:r w:rsidRPr="004757BF">
          <w:rPr>
            <w:rFonts w:ascii="Arial" w:hAnsi="Arial" w:cs="Arial"/>
            <w:b/>
            <w:sz w:val="20"/>
            <w:szCs w:val="22"/>
            <w:lang w:val="en-US"/>
            <w:rPrChange w:id="42" w:author="Hase, Klaus-Rüdiger" w:date="2013-05-16T15:33:00Z">
              <w:rPr>
                <w:b/>
                <w:lang w:val="en-US"/>
              </w:rPr>
            </w:rPrChange>
          </w:rPr>
          <w:t xml:space="preserve"> History</w:t>
        </w:r>
      </w:ins>
    </w:p>
    <w:tbl>
      <w:tblPr>
        <w:tblW w:w="9637" w:type="dxa"/>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Change w:id="43" w:author="Hase, Klaus-Rüdiger" w:date="2013-05-16T15:29:00Z">
          <w:tblPr>
            <w:tblW w:w="0" w:type="auto"/>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PrChange>
      </w:tblPr>
      <w:tblGrid>
        <w:gridCol w:w="1438"/>
        <w:gridCol w:w="1440"/>
        <w:gridCol w:w="1680"/>
        <w:gridCol w:w="5079"/>
        <w:tblGridChange w:id="44">
          <w:tblGrid>
            <w:gridCol w:w="1438"/>
            <w:gridCol w:w="1440"/>
            <w:gridCol w:w="1680"/>
            <w:gridCol w:w="5079"/>
          </w:tblGrid>
        </w:tblGridChange>
      </w:tblGrid>
      <w:tr w:rsidR="004757BF" w:rsidRPr="004757BF" w:rsidTr="004757BF">
        <w:trPr>
          <w:cantSplit/>
          <w:ins w:id="45" w:author="Hase, Klaus-Rüdiger" w:date="2013-05-16T15:28:00Z"/>
          <w:trPrChange w:id="46" w:author="Hase, Klaus-Rüdiger" w:date="2013-05-16T15:29:00Z">
            <w:trPr>
              <w:cantSplit/>
            </w:trPr>
          </w:trPrChange>
        </w:trPr>
        <w:tc>
          <w:tcPr>
            <w:tcW w:w="1438" w:type="dxa"/>
            <w:tcPrChange w:id="47" w:author="Hase, Klaus-Rüdiger" w:date="2013-05-16T15:29:00Z">
              <w:tcPr>
                <w:tcW w:w="1438" w:type="dxa"/>
              </w:tcPr>
            </w:tcPrChange>
          </w:tcPr>
          <w:p w:rsidR="004757BF" w:rsidRPr="004757BF" w:rsidRDefault="004757BF" w:rsidP="001137C7">
            <w:pPr>
              <w:pStyle w:val="TextTabellen"/>
              <w:jc w:val="center"/>
              <w:rPr>
                <w:ins w:id="48" w:author="Hase, Klaus-Rüdiger" w:date="2013-05-16T15:28:00Z"/>
                <w:rFonts w:cs="Arial"/>
                <w:b/>
                <w:bCs/>
                <w:noProof/>
                <w:sz w:val="20"/>
                <w:szCs w:val="22"/>
                <w:lang w:val="en-US"/>
                <w:rPrChange w:id="49" w:author="Hase, Klaus-Rüdiger" w:date="2013-05-16T15:33:00Z">
                  <w:rPr>
                    <w:ins w:id="50" w:author="Hase, Klaus-Rüdiger" w:date="2013-05-16T15:28:00Z"/>
                    <w:b/>
                    <w:bCs/>
                    <w:noProof/>
                    <w:lang w:val="en-US"/>
                  </w:rPr>
                </w:rPrChange>
              </w:rPr>
            </w:pPr>
            <w:ins w:id="51" w:author="Hase, Klaus-Rüdiger" w:date="2013-05-16T15:28:00Z">
              <w:r w:rsidRPr="004757BF">
                <w:rPr>
                  <w:rFonts w:cs="Arial"/>
                  <w:b/>
                  <w:bCs/>
                  <w:noProof/>
                  <w:sz w:val="20"/>
                  <w:szCs w:val="22"/>
                  <w:lang w:val="en-US"/>
                  <w:rPrChange w:id="52" w:author="Hase, Klaus-Rüdiger" w:date="2013-05-16T15:33:00Z">
                    <w:rPr>
                      <w:rFonts w:cs="Arial"/>
                      <w:b/>
                      <w:bCs/>
                      <w:noProof/>
                      <w:szCs w:val="22"/>
                      <w:lang w:val="en-US"/>
                    </w:rPr>
                  </w:rPrChange>
                </w:rPr>
                <w:t>Version</w:t>
              </w:r>
            </w:ins>
          </w:p>
        </w:tc>
        <w:tc>
          <w:tcPr>
            <w:tcW w:w="1440" w:type="dxa"/>
            <w:tcPrChange w:id="53" w:author="Hase, Klaus-Rüdiger" w:date="2013-05-16T15:29:00Z">
              <w:tcPr>
                <w:tcW w:w="1440" w:type="dxa"/>
              </w:tcPr>
            </w:tcPrChange>
          </w:tcPr>
          <w:p w:rsidR="004757BF" w:rsidRPr="004757BF" w:rsidRDefault="004757BF" w:rsidP="001137C7">
            <w:pPr>
              <w:pStyle w:val="TextTabellen"/>
              <w:jc w:val="center"/>
              <w:rPr>
                <w:ins w:id="54" w:author="Hase, Klaus-Rüdiger" w:date="2013-05-16T15:28:00Z"/>
                <w:rFonts w:cs="Arial"/>
                <w:b/>
                <w:bCs/>
                <w:noProof/>
                <w:sz w:val="20"/>
                <w:szCs w:val="22"/>
                <w:lang w:val="en-US"/>
                <w:rPrChange w:id="55" w:author="Hase, Klaus-Rüdiger" w:date="2013-05-16T15:33:00Z">
                  <w:rPr>
                    <w:ins w:id="56" w:author="Hase, Klaus-Rüdiger" w:date="2013-05-16T15:28:00Z"/>
                    <w:b/>
                    <w:bCs/>
                    <w:noProof/>
                    <w:lang w:val="en-US"/>
                  </w:rPr>
                </w:rPrChange>
              </w:rPr>
            </w:pPr>
            <w:ins w:id="57" w:author="Hase, Klaus-Rüdiger" w:date="2013-05-16T15:28:00Z">
              <w:r w:rsidRPr="004757BF">
                <w:rPr>
                  <w:rFonts w:cs="Arial"/>
                  <w:b/>
                  <w:bCs/>
                  <w:noProof/>
                  <w:sz w:val="20"/>
                  <w:szCs w:val="22"/>
                  <w:lang w:val="en-US"/>
                  <w:rPrChange w:id="58" w:author="Hase, Klaus-Rüdiger" w:date="2013-05-16T15:33:00Z">
                    <w:rPr>
                      <w:b/>
                      <w:bCs/>
                      <w:noProof/>
                      <w:lang w:val="en-US"/>
                    </w:rPr>
                  </w:rPrChange>
                </w:rPr>
                <w:t>Date</w:t>
              </w:r>
            </w:ins>
          </w:p>
        </w:tc>
        <w:tc>
          <w:tcPr>
            <w:tcW w:w="1680" w:type="dxa"/>
            <w:tcPrChange w:id="59" w:author="Hase, Klaus-Rüdiger" w:date="2013-05-16T15:29:00Z">
              <w:tcPr>
                <w:tcW w:w="1680" w:type="dxa"/>
              </w:tcPr>
            </w:tcPrChange>
          </w:tcPr>
          <w:p w:rsidR="004757BF" w:rsidRPr="004757BF" w:rsidRDefault="004757BF" w:rsidP="001137C7">
            <w:pPr>
              <w:pStyle w:val="TextTabellen"/>
              <w:rPr>
                <w:ins w:id="60" w:author="Hase, Klaus-Rüdiger" w:date="2013-05-16T15:28:00Z"/>
                <w:rFonts w:cs="Arial"/>
                <w:b/>
                <w:bCs/>
                <w:noProof/>
                <w:sz w:val="20"/>
                <w:szCs w:val="22"/>
                <w:lang w:val="en-US"/>
                <w:rPrChange w:id="61" w:author="Hase, Klaus-Rüdiger" w:date="2013-05-16T15:33:00Z">
                  <w:rPr>
                    <w:ins w:id="62" w:author="Hase, Klaus-Rüdiger" w:date="2013-05-16T15:28:00Z"/>
                    <w:b/>
                    <w:bCs/>
                    <w:noProof/>
                    <w:lang w:val="en-US"/>
                  </w:rPr>
                </w:rPrChange>
              </w:rPr>
            </w:pPr>
            <w:ins w:id="63" w:author="Hase, Klaus-Rüdiger" w:date="2013-05-16T15:28:00Z">
              <w:r w:rsidRPr="004757BF">
                <w:rPr>
                  <w:rFonts w:cs="Arial"/>
                  <w:b/>
                  <w:bCs/>
                  <w:noProof/>
                  <w:sz w:val="20"/>
                  <w:szCs w:val="22"/>
                  <w:lang w:val="en-US"/>
                  <w:rPrChange w:id="64" w:author="Hase, Klaus-Rüdiger" w:date="2013-05-16T15:33:00Z">
                    <w:rPr>
                      <w:b/>
                      <w:bCs/>
                      <w:noProof/>
                      <w:lang w:val="en-US"/>
                    </w:rPr>
                  </w:rPrChange>
                </w:rPr>
                <w:t>Editor</w:t>
              </w:r>
            </w:ins>
          </w:p>
        </w:tc>
        <w:tc>
          <w:tcPr>
            <w:tcW w:w="5079" w:type="dxa"/>
            <w:tcPrChange w:id="65" w:author="Hase, Klaus-Rüdiger" w:date="2013-05-16T15:29:00Z">
              <w:tcPr>
                <w:tcW w:w="5079" w:type="dxa"/>
              </w:tcPr>
            </w:tcPrChange>
          </w:tcPr>
          <w:p w:rsidR="004757BF" w:rsidRPr="004757BF" w:rsidRDefault="004757BF" w:rsidP="001137C7">
            <w:pPr>
              <w:pStyle w:val="TextTabellen"/>
              <w:rPr>
                <w:ins w:id="66" w:author="Hase, Klaus-Rüdiger" w:date="2013-05-16T15:28:00Z"/>
                <w:rFonts w:cs="Arial"/>
                <w:b/>
                <w:bCs/>
                <w:noProof/>
                <w:sz w:val="20"/>
                <w:szCs w:val="22"/>
                <w:lang w:val="en-US"/>
                <w:rPrChange w:id="67" w:author="Hase, Klaus-Rüdiger" w:date="2013-05-16T15:33:00Z">
                  <w:rPr>
                    <w:ins w:id="68" w:author="Hase, Klaus-Rüdiger" w:date="2013-05-16T15:28:00Z"/>
                    <w:b/>
                    <w:bCs/>
                    <w:noProof/>
                    <w:lang w:val="en-US"/>
                  </w:rPr>
                </w:rPrChange>
              </w:rPr>
            </w:pPr>
            <w:ins w:id="69" w:author="Hase, Klaus-Rüdiger" w:date="2013-05-16T15:28:00Z">
              <w:r w:rsidRPr="004757BF">
                <w:rPr>
                  <w:rFonts w:cs="Arial"/>
                  <w:b/>
                  <w:bCs/>
                  <w:noProof/>
                  <w:sz w:val="20"/>
                  <w:szCs w:val="22"/>
                  <w:lang w:val="en-US"/>
                  <w:rPrChange w:id="70" w:author="Hase, Klaus-Rüdiger" w:date="2013-05-16T15:33:00Z">
                    <w:rPr>
                      <w:b/>
                      <w:bCs/>
                      <w:noProof/>
                      <w:lang w:val="en-US"/>
                    </w:rPr>
                  </w:rPrChange>
                </w:rPr>
                <w:t>Modification</w:t>
              </w:r>
            </w:ins>
          </w:p>
        </w:tc>
      </w:tr>
      <w:tr w:rsidR="004757BF" w:rsidRPr="004757BF" w:rsidTr="004757BF">
        <w:trPr>
          <w:cantSplit/>
          <w:ins w:id="71" w:author="Hase, Klaus-Rüdiger" w:date="2013-05-16T15:28:00Z"/>
          <w:trPrChange w:id="72" w:author="Hase, Klaus-Rüdiger" w:date="2013-05-16T15:29:00Z">
            <w:trPr>
              <w:cantSplit/>
            </w:trPr>
          </w:trPrChange>
        </w:trPr>
        <w:tc>
          <w:tcPr>
            <w:tcW w:w="1438" w:type="dxa"/>
            <w:tcPrChange w:id="73" w:author="Hase, Klaus-Rüdiger" w:date="2013-05-16T15:29:00Z">
              <w:tcPr>
                <w:tcW w:w="1438" w:type="dxa"/>
              </w:tcPr>
            </w:tcPrChange>
          </w:tcPr>
          <w:p w:rsidR="004757BF" w:rsidRPr="004757BF" w:rsidRDefault="004757BF" w:rsidP="001137C7">
            <w:pPr>
              <w:pStyle w:val="TextTabellen"/>
              <w:jc w:val="center"/>
              <w:rPr>
                <w:ins w:id="74" w:author="Hase, Klaus-Rüdiger" w:date="2013-05-16T15:28:00Z"/>
                <w:rFonts w:cs="Arial"/>
                <w:noProof/>
                <w:sz w:val="20"/>
                <w:szCs w:val="22"/>
                <w:lang w:val="en-US"/>
                <w:rPrChange w:id="75" w:author="Hase, Klaus-Rüdiger" w:date="2013-05-16T15:33:00Z">
                  <w:rPr>
                    <w:ins w:id="76" w:author="Hase, Klaus-Rüdiger" w:date="2013-05-16T15:28:00Z"/>
                    <w:rFonts w:cs="Arial"/>
                    <w:noProof/>
                    <w:szCs w:val="22"/>
                    <w:lang w:val="en-US"/>
                  </w:rPr>
                </w:rPrChange>
              </w:rPr>
            </w:pPr>
            <w:ins w:id="77" w:author="Hase, Klaus-Rüdiger" w:date="2013-05-16T15:28:00Z">
              <w:r w:rsidRPr="004757BF">
                <w:rPr>
                  <w:rFonts w:cs="Arial"/>
                  <w:noProof/>
                  <w:sz w:val="20"/>
                  <w:szCs w:val="22"/>
                  <w:lang w:val="en-US"/>
                  <w:rPrChange w:id="78" w:author="Hase, Klaus-Rüdiger" w:date="2013-05-16T15:33:00Z">
                    <w:rPr>
                      <w:rFonts w:cs="Arial"/>
                      <w:noProof/>
                      <w:szCs w:val="22"/>
                      <w:lang w:val="en-US"/>
                    </w:rPr>
                  </w:rPrChange>
                </w:rPr>
                <w:t>V 0.0</w:t>
              </w:r>
            </w:ins>
          </w:p>
        </w:tc>
        <w:tc>
          <w:tcPr>
            <w:tcW w:w="1440" w:type="dxa"/>
            <w:tcPrChange w:id="79" w:author="Hase, Klaus-Rüdiger" w:date="2013-05-16T15:29:00Z">
              <w:tcPr>
                <w:tcW w:w="1440" w:type="dxa"/>
              </w:tcPr>
            </w:tcPrChange>
          </w:tcPr>
          <w:p w:rsidR="004757BF" w:rsidRPr="004757BF" w:rsidRDefault="004757BF" w:rsidP="001137C7">
            <w:pPr>
              <w:pStyle w:val="TextTabellen"/>
              <w:jc w:val="center"/>
              <w:rPr>
                <w:ins w:id="80" w:author="Hase, Klaus-Rüdiger" w:date="2013-05-16T15:28:00Z"/>
                <w:rFonts w:cs="Arial"/>
                <w:noProof/>
                <w:sz w:val="20"/>
                <w:szCs w:val="22"/>
                <w:lang w:val="en-US"/>
                <w:rPrChange w:id="81" w:author="Hase, Klaus-Rüdiger" w:date="2013-05-16T15:33:00Z">
                  <w:rPr>
                    <w:ins w:id="82" w:author="Hase, Klaus-Rüdiger" w:date="2013-05-16T15:28:00Z"/>
                    <w:noProof/>
                    <w:lang w:val="en-US"/>
                  </w:rPr>
                </w:rPrChange>
              </w:rPr>
            </w:pPr>
            <w:ins w:id="83" w:author="Hase, Klaus-Rüdiger" w:date="2013-05-16T15:28:00Z">
              <w:r w:rsidRPr="004757BF">
                <w:rPr>
                  <w:rFonts w:cs="Arial"/>
                  <w:noProof/>
                  <w:sz w:val="20"/>
                  <w:szCs w:val="22"/>
                  <w:lang w:val="en-US"/>
                  <w:rPrChange w:id="84" w:author="Hase, Klaus-Rüdiger" w:date="2013-05-16T15:33:00Z">
                    <w:rPr>
                      <w:noProof/>
                      <w:lang w:val="en-US"/>
                    </w:rPr>
                  </w:rPrChange>
                </w:rPr>
                <w:t>14.05.2013</w:t>
              </w:r>
            </w:ins>
          </w:p>
        </w:tc>
        <w:tc>
          <w:tcPr>
            <w:tcW w:w="1680" w:type="dxa"/>
            <w:tcPrChange w:id="85" w:author="Hase, Klaus-Rüdiger" w:date="2013-05-16T15:29:00Z">
              <w:tcPr>
                <w:tcW w:w="1680" w:type="dxa"/>
              </w:tcPr>
            </w:tcPrChange>
          </w:tcPr>
          <w:p w:rsidR="004757BF" w:rsidRPr="004757BF" w:rsidRDefault="004757BF" w:rsidP="001137C7">
            <w:pPr>
              <w:pStyle w:val="TextTabellen"/>
              <w:rPr>
                <w:ins w:id="86" w:author="Hase, Klaus-Rüdiger" w:date="2013-05-16T15:28:00Z"/>
                <w:rFonts w:cs="Arial"/>
                <w:noProof/>
                <w:sz w:val="20"/>
                <w:szCs w:val="22"/>
                <w:lang w:val="en-US"/>
                <w:rPrChange w:id="87" w:author="Hase, Klaus-Rüdiger" w:date="2013-05-16T15:33:00Z">
                  <w:rPr>
                    <w:ins w:id="88" w:author="Hase, Klaus-Rüdiger" w:date="2013-05-16T15:28:00Z"/>
                    <w:noProof/>
                    <w:lang w:val="en-US"/>
                  </w:rPr>
                </w:rPrChange>
              </w:rPr>
            </w:pPr>
            <w:ins w:id="89" w:author="Hase, Klaus-Rüdiger" w:date="2013-05-16T15:28:00Z">
              <w:r w:rsidRPr="004757BF">
                <w:rPr>
                  <w:rFonts w:cs="Arial"/>
                  <w:noProof/>
                  <w:sz w:val="20"/>
                  <w:szCs w:val="22"/>
                  <w:lang w:val="en-US"/>
                  <w:rPrChange w:id="90" w:author="Hase, Klaus-Rüdiger" w:date="2013-05-16T15:33:00Z">
                    <w:rPr>
                      <w:noProof/>
                      <w:lang w:val="en-US"/>
                    </w:rPr>
                  </w:rPrChange>
                </w:rPr>
                <w:t>B. Jacob</w:t>
              </w:r>
            </w:ins>
          </w:p>
        </w:tc>
        <w:tc>
          <w:tcPr>
            <w:tcW w:w="5079" w:type="dxa"/>
            <w:tcPrChange w:id="91" w:author="Hase, Klaus-Rüdiger" w:date="2013-05-16T15:29:00Z">
              <w:tcPr>
                <w:tcW w:w="5079" w:type="dxa"/>
              </w:tcPr>
            </w:tcPrChange>
          </w:tcPr>
          <w:p w:rsidR="004757BF" w:rsidRPr="004757BF" w:rsidRDefault="004757BF" w:rsidP="001137C7">
            <w:pPr>
              <w:pStyle w:val="TextTabellen"/>
              <w:rPr>
                <w:ins w:id="92" w:author="Hase, Klaus-Rüdiger" w:date="2013-05-16T15:28:00Z"/>
                <w:rFonts w:cs="Arial"/>
                <w:noProof/>
                <w:sz w:val="20"/>
                <w:szCs w:val="22"/>
                <w:lang w:val="en-US"/>
                <w:rPrChange w:id="93" w:author="Hase, Klaus-Rüdiger" w:date="2013-05-16T15:33:00Z">
                  <w:rPr>
                    <w:ins w:id="94" w:author="Hase, Klaus-Rüdiger" w:date="2013-05-16T15:28:00Z"/>
                    <w:noProof/>
                    <w:lang w:val="en-US"/>
                  </w:rPr>
                </w:rPrChange>
              </w:rPr>
            </w:pPr>
            <w:ins w:id="95" w:author="Hase, Klaus-Rüdiger" w:date="2013-05-16T15:28:00Z">
              <w:r w:rsidRPr="004757BF">
                <w:rPr>
                  <w:rFonts w:cs="Arial"/>
                  <w:noProof/>
                  <w:sz w:val="20"/>
                  <w:szCs w:val="22"/>
                  <w:lang w:val="en-US"/>
                  <w:rPrChange w:id="96" w:author="Hase, Klaus-Rüdiger" w:date="2013-05-16T15:33:00Z">
                    <w:rPr>
                      <w:noProof/>
                      <w:lang w:val="en-US"/>
                    </w:rPr>
                  </w:rPrChange>
                </w:rPr>
                <w:t>1</w:t>
              </w:r>
              <w:r w:rsidRPr="004757BF">
                <w:rPr>
                  <w:rFonts w:cs="Arial"/>
                  <w:noProof/>
                  <w:sz w:val="20"/>
                  <w:szCs w:val="22"/>
                  <w:vertAlign w:val="superscript"/>
                  <w:lang w:val="en-US"/>
                  <w:rPrChange w:id="97" w:author="Hase, Klaus-Rüdiger" w:date="2013-05-16T15:33:00Z">
                    <w:rPr>
                      <w:noProof/>
                      <w:vertAlign w:val="superscript"/>
                      <w:lang w:val="en-US"/>
                    </w:rPr>
                  </w:rPrChange>
                </w:rPr>
                <w:t>st</w:t>
              </w:r>
              <w:r w:rsidRPr="004757BF">
                <w:rPr>
                  <w:rFonts w:cs="Arial"/>
                  <w:noProof/>
                  <w:sz w:val="20"/>
                  <w:szCs w:val="22"/>
                  <w:lang w:val="en-US"/>
                  <w:rPrChange w:id="98" w:author="Hase, Klaus-Rüdiger" w:date="2013-05-16T15:33:00Z">
                    <w:rPr>
                      <w:noProof/>
                      <w:lang w:val="en-US"/>
                    </w:rPr>
                  </w:rPrChange>
                </w:rPr>
                <w:t xml:space="preserve"> Draft </w:t>
              </w:r>
            </w:ins>
          </w:p>
        </w:tc>
      </w:tr>
      <w:tr w:rsidR="004757BF" w:rsidRPr="004757BF" w:rsidTr="004757BF">
        <w:trPr>
          <w:cantSplit/>
          <w:ins w:id="99" w:author="Hase, Klaus-Rüdiger" w:date="2013-05-16T15:28:00Z"/>
          <w:trPrChange w:id="100" w:author="Hase, Klaus-Rüdiger" w:date="2013-05-16T15:29:00Z">
            <w:trPr>
              <w:cantSplit/>
            </w:trPr>
          </w:trPrChange>
        </w:trPr>
        <w:tc>
          <w:tcPr>
            <w:tcW w:w="1438" w:type="dxa"/>
            <w:tcPrChange w:id="101" w:author="Hase, Klaus-Rüdiger" w:date="2013-05-16T15:29:00Z">
              <w:tcPr>
                <w:tcW w:w="1438" w:type="dxa"/>
              </w:tcPr>
            </w:tcPrChange>
          </w:tcPr>
          <w:p w:rsidR="004757BF" w:rsidRPr="004757BF" w:rsidRDefault="004757BF" w:rsidP="001137C7">
            <w:pPr>
              <w:pStyle w:val="TextTabellen"/>
              <w:jc w:val="center"/>
              <w:rPr>
                <w:ins w:id="102" w:author="Hase, Klaus-Rüdiger" w:date="2013-05-16T15:28:00Z"/>
                <w:rFonts w:cs="Arial"/>
                <w:noProof/>
                <w:sz w:val="20"/>
                <w:szCs w:val="22"/>
                <w:lang w:val="en-US"/>
                <w:rPrChange w:id="103" w:author="Hase, Klaus-Rüdiger" w:date="2013-05-16T15:33:00Z">
                  <w:rPr>
                    <w:ins w:id="104" w:author="Hase, Klaus-Rüdiger" w:date="2013-05-16T15:28:00Z"/>
                    <w:rFonts w:cs="Arial"/>
                    <w:noProof/>
                    <w:szCs w:val="22"/>
                    <w:lang w:val="en-US"/>
                  </w:rPr>
                </w:rPrChange>
              </w:rPr>
            </w:pPr>
            <w:ins w:id="105" w:author="Hase, Klaus-Rüdiger" w:date="2013-05-16T15:28:00Z">
              <w:r w:rsidRPr="004757BF">
                <w:rPr>
                  <w:rFonts w:cs="Arial"/>
                  <w:noProof/>
                  <w:sz w:val="20"/>
                  <w:szCs w:val="22"/>
                  <w:lang w:val="en-US"/>
                  <w:rPrChange w:id="106" w:author="Hase, Klaus-Rüdiger" w:date="2013-05-16T15:33:00Z">
                    <w:rPr>
                      <w:rFonts w:cs="Arial"/>
                      <w:noProof/>
                      <w:szCs w:val="22"/>
                      <w:lang w:val="en-US"/>
                    </w:rPr>
                  </w:rPrChange>
                </w:rPr>
                <w:t>V 0.1</w:t>
              </w:r>
            </w:ins>
          </w:p>
        </w:tc>
        <w:tc>
          <w:tcPr>
            <w:tcW w:w="1440" w:type="dxa"/>
            <w:tcPrChange w:id="107" w:author="Hase, Klaus-Rüdiger" w:date="2013-05-16T15:29:00Z">
              <w:tcPr>
                <w:tcW w:w="1440" w:type="dxa"/>
              </w:tcPr>
            </w:tcPrChange>
          </w:tcPr>
          <w:p w:rsidR="004757BF" w:rsidRPr="004757BF" w:rsidRDefault="004757BF" w:rsidP="001137C7">
            <w:pPr>
              <w:pStyle w:val="TextTabellen"/>
              <w:jc w:val="center"/>
              <w:rPr>
                <w:ins w:id="108" w:author="Hase, Klaus-Rüdiger" w:date="2013-05-16T15:28:00Z"/>
                <w:rFonts w:cs="Arial"/>
                <w:noProof/>
                <w:sz w:val="20"/>
                <w:szCs w:val="22"/>
                <w:lang w:val="en-US"/>
                <w:rPrChange w:id="109" w:author="Hase, Klaus-Rüdiger" w:date="2013-05-16T15:33:00Z">
                  <w:rPr>
                    <w:ins w:id="110" w:author="Hase, Klaus-Rüdiger" w:date="2013-05-16T15:28:00Z"/>
                    <w:noProof/>
                    <w:lang w:val="en-US"/>
                  </w:rPr>
                </w:rPrChange>
              </w:rPr>
            </w:pPr>
            <w:ins w:id="111" w:author="Hase, Klaus-Rüdiger" w:date="2013-05-16T15:28:00Z">
              <w:r w:rsidRPr="004757BF">
                <w:rPr>
                  <w:rFonts w:cs="Arial"/>
                  <w:noProof/>
                  <w:sz w:val="20"/>
                  <w:szCs w:val="22"/>
                  <w:lang w:val="en-US"/>
                  <w:rPrChange w:id="112" w:author="Hase, Klaus-Rüdiger" w:date="2013-05-16T15:33:00Z">
                    <w:rPr>
                      <w:noProof/>
                      <w:lang w:val="en-US"/>
                    </w:rPr>
                  </w:rPrChange>
                </w:rPr>
                <w:t>16.05.2013</w:t>
              </w:r>
            </w:ins>
          </w:p>
        </w:tc>
        <w:tc>
          <w:tcPr>
            <w:tcW w:w="1680" w:type="dxa"/>
            <w:tcPrChange w:id="113" w:author="Hase, Klaus-Rüdiger" w:date="2013-05-16T15:29:00Z">
              <w:tcPr>
                <w:tcW w:w="1680" w:type="dxa"/>
              </w:tcPr>
            </w:tcPrChange>
          </w:tcPr>
          <w:p w:rsidR="004757BF" w:rsidRPr="004757BF" w:rsidRDefault="004757BF" w:rsidP="001137C7">
            <w:pPr>
              <w:pStyle w:val="TextTabellen"/>
              <w:rPr>
                <w:ins w:id="114" w:author="Hase, Klaus-Rüdiger" w:date="2013-05-16T15:28:00Z"/>
                <w:rFonts w:cs="Arial"/>
                <w:noProof/>
                <w:sz w:val="20"/>
                <w:szCs w:val="22"/>
                <w:lang w:val="en-US"/>
                <w:rPrChange w:id="115" w:author="Hase, Klaus-Rüdiger" w:date="2013-05-16T15:33:00Z">
                  <w:rPr>
                    <w:ins w:id="116" w:author="Hase, Klaus-Rüdiger" w:date="2013-05-16T15:28:00Z"/>
                    <w:noProof/>
                    <w:lang w:val="en-US"/>
                  </w:rPr>
                </w:rPrChange>
              </w:rPr>
            </w:pPr>
            <w:ins w:id="117" w:author="Hase, Klaus-Rüdiger" w:date="2013-05-16T15:28:00Z">
              <w:r w:rsidRPr="004757BF">
                <w:rPr>
                  <w:rFonts w:cs="Arial"/>
                  <w:noProof/>
                  <w:sz w:val="20"/>
                  <w:szCs w:val="22"/>
                  <w:lang w:val="en-US"/>
                  <w:rPrChange w:id="118" w:author="Hase, Klaus-Rüdiger" w:date="2013-05-16T15:33:00Z">
                    <w:rPr>
                      <w:noProof/>
                      <w:lang w:val="en-US"/>
                    </w:rPr>
                  </w:rPrChange>
                </w:rPr>
                <w:t xml:space="preserve">B.Jacob, </w:t>
              </w:r>
              <w:r w:rsidRPr="004757BF">
                <w:rPr>
                  <w:rFonts w:cs="Arial"/>
                  <w:noProof/>
                  <w:sz w:val="20"/>
                  <w:szCs w:val="22"/>
                  <w:lang w:val="en-US"/>
                  <w:rPrChange w:id="119" w:author="Hase, Klaus-Rüdiger" w:date="2013-05-16T15:33:00Z">
                    <w:rPr>
                      <w:noProof/>
                      <w:lang w:val="en-US"/>
                    </w:rPr>
                  </w:rPrChange>
                </w:rPr>
                <w:br/>
                <w:t>KR. Hase</w:t>
              </w:r>
            </w:ins>
          </w:p>
        </w:tc>
        <w:tc>
          <w:tcPr>
            <w:tcW w:w="5079" w:type="dxa"/>
            <w:tcPrChange w:id="120" w:author="Hase, Klaus-Rüdiger" w:date="2013-05-16T15:29:00Z">
              <w:tcPr>
                <w:tcW w:w="5079" w:type="dxa"/>
              </w:tcPr>
            </w:tcPrChange>
          </w:tcPr>
          <w:p w:rsidR="004757BF" w:rsidRPr="004757BF" w:rsidRDefault="004757BF" w:rsidP="001137C7">
            <w:pPr>
              <w:pStyle w:val="TextTabellen"/>
              <w:rPr>
                <w:ins w:id="121" w:author="Hase, Klaus-Rüdiger" w:date="2013-05-16T15:28:00Z"/>
                <w:rFonts w:cs="Arial"/>
                <w:noProof/>
                <w:sz w:val="20"/>
                <w:szCs w:val="22"/>
                <w:lang w:val="en-US"/>
                <w:rPrChange w:id="122" w:author="Hase, Klaus-Rüdiger" w:date="2013-05-16T15:33:00Z">
                  <w:rPr>
                    <w:ins w:id="123" w:author="Hase, Klaus-Rüdiger" w:date="2013-05-16T15:28:00Z"/>
                    <w:noProof/>
                    <w:lang w:val="en-US"/>
                  </w:rPr>
                </w:rPrChange>
              </w:rPr>
            </w:pPr>
            <w:ins w:id="124" w:author="Hase, Klaus-Rüdiger" w:date="2013-05-16T15:28:00Z">
              <w:r w:rsidRPr="004757BF">
                <w:rPr>
                  <w:rFonts w:cs="Arial"/>
                  <w:noProof/>
                  <w:sz w:val="20"/>
                  <w:szCs w:val="22"/>
                  <w:lang w:val="en-US"/>
                  <w:rPrChange w:id="125" w:author="Hase, Klaus-Rüdiger" w:date="2013-05-16T15:33:00Z">
                    <w:rPr>
                      <w:noProof/>
                      <w:lang w:val="en-US"/>
                    </w:rPr>
                  </w:rPrChange>
                </w:rPr>
                <w:t xml:space="preserve">Rework, completing some statements, </w:t>
              </w:r>
              <w:r w:rsidRPr="004757BF">
                <w:rPr>
                  <w:rFonts w:cs="Arial"/>
                  <w:noProof/>
                  <w:sz w:val="20"/>
                  <w:szCs w:val="22"/>
                  <w:lang w:val="en-US"/>
                  <w:rPrChange w:id="126" w:author="Hase, Klaus-Rüdiger" w:date="2013-05-16T15:33:00Z">
                    <w:rPr>
                      <w:noProof/>
                      <w:lang w:val="en-US"/>
                    </w:rPr>
                  </w:rPrChange>
                </w:rPr>
                <w:br/>
                <w:t>Err. Correction</w:t>
              </w:r>
            </w:ins>
          </w:p>
        </w:tc>
      </w:tr>
      <w:tr w:rsidR="004757BF" w:rsidRPr="004757BF" w:rsidTr="004757BF">
        <w:trPr>
          <w:cantSplit/>
          <w:ins w:id="127" w:author="Hase, Klaus-Rüdiger" w:date="2013-05-16T15:28:00Z"/>
          <w:trPrChange w:id="128" w:author="Hase, Klaus-Rüdiger" w:date="2013-05-16T15:29:00Z">
            <w:trPr>
              <w:cantSplit/>
            </w:trPr>
          </w:trPrChange>
        </w:trPr>
        <w:tc>
          <w:tcPr>
            <w:tcW w:w="1438" w:type="dxa"/>
            <w:tcPrChange w:id="129" w:author="Hase, Klaus-Rüdiger" w:date="2013-05-16T15:29:00Z">
              <w:tcPr>
                <w:tcW w:w="1438" w:type="dxa"/>
              </w:tcPr>
            </w:tcPrChange>
          </w:tcPr>
          <w:p w:rsidR="004757BF" w:rsidRPr="004757BF" w:rsidRDefault="004757BF" w:rsidP="001137C7">
            <w:pPr>
              <w:pStyle w:val="TextTabellen"/>
              <w:jc w:val="center"/>
              <w:rPr>
                <w:ins w:id="130" w:author="Hase, Klaus-Rüdiger" w:date="2013-05-16T15:28:00Z"/>
                <w:rFonts w:cs="Arial"/>
                <w:noProof/>
                <w:sz w:val="20"/>
                <w:szCs w:val="22"/>
                <w:lang w:val="en-US"/>
                <w:rPrChange w:id="131" w:author="Hase, Klaus-Rüdiger" w:date="2013-05-16T15:33:00Z">
                  <w:rPr>
                    <w:ins w:id="132" w:author="Hase, Klaus-Rüdiger" w:date="2013-05-16T15:28:00Z"/>
                    <w:rFonts w:cs="Arial"/>
                    <w:noProof/>
                    <w:szCs w:val="22"/>
                    <w:lang w:val="en-US"/>
                  </w:rPr>
                </w:rPrChange>
              </w:rPr>
            </w:pPr>
          </w:p>
        </w:tc>
        <w:tc>
          <w:tcPr>
            <w:tcW w:w="1440" w:type="dxa"/>
            <w:tcPrChange w:id="133" w:author="Hase, Klaus-Rüdiger" w:date="2013-05-16T15:29:00Z">
              <w:tcPr>
                <w:tcW w:w="1440" w:type="dxa"/>
              </w:tcPr>
            </w:tcPrChange>
          </w:tcPr>
          <w:p w:rsidR="004757BF" w:rsidRPr="004757BF" w:rsidRDefault="004757BF" w:rsidP="001137C7">
            <w:pPr>
              <w:pStyle w:val="TextTabellen"/>
              <w:jc w:val="center"/>
              <w:rPr>
                <w:ins w:id="134" w:author="Hase, Klaus-Rüdiger" w:date="2013-05-16T15:28:00Z"/>
                <w:rFonts w:cs="Arial"/>
                <w:noProof/>
                <w:sz w:val="20"/>
                <w:szCs w:val="22"/>
                <w:lang w:val="en-US"/>
                <w:rPrChange w:id="135" w:author="Hase, Klaus-Rüdiger" w:date="2013-05-16T15:33:00Z">
                  <w:rPr>
                    <w:ins w:id="136" w:author="Hase, Klaus-Rüdiger" w:date="2013-05-16T15:28:00Z"/>
                    <w:noProof/>
                    <w:lang w:val="en-US"/>
                  </w:rPr>
                </w:rPrChange>
              </w:rPr>
            </w:pPr>
          </w:p>
        </w:tc>
        <w:tc>
          <w:tcPr>
            <w:tcW w:w="1680" w:type="dxa"/>
            <w:tcPrChange w:id="137" w:author="Hase, Klaus-Rüdiger" w:date="2013-05-16T15:29:00Z">
              <w:tcPr>
                <w:tcW w:w="1680" w:type="dxa"/>
              </w:tcPr>
            </w:tcPrChange>
          </w:tcPr>
          <w:p w:rsidR="004757BF" w:rsidRPr="004757BF" w:rsidRDefault="004757BF" w:rsidP="001137C7">
            <w:pPr>
              <w:pStyle w:val="TextTabellen"/>
              <w:rPr>
                <w:ins w:id="138" w:author="Hase, Klaus-Rüdiger" w:date="2013-05-16T15:28:00Z"/>
                <w:rFonts w:cs="Arial"/>
                <w:noProof/>
                <w:sz w:val="20"/>
                <w:szCs w:val="22"/>
                <w:lang w:val="en-US"/>
                <w:rPrChange w:id="139" w:author="Hase, Klaus-Rüdiger" w:date="2013-05-16T15:33:00Z">
                  <w:rPr>
                    <w:ins w:id="140" w:author="Hase, Klaus-Rüdiger" w:date="2013-05-16T15:28:00Z"/>
                    <w:noProof/>
                    <w:lang w:val="en-US"/>
                  </w:rPr>
                </w:rPrChange>
              </w:rPr>
            </w:pPr>
          </w:p>
        </w:tc>
        <w:tc>
          <w:tcPr>
            <w:tcW w:w="5079" w:type="dxa"/>
            <w:tcPrChange w:id="141" w:author="Hase, Klaus-Rüdiger" w:date="2013-05-16T15:29:00Z">
              <w:tcPr>
                <w:tcW w:w="5079" w:type="dxa"/>
              </w:tcPr>
            </w:tcPrChange>
          </w:tcPr>
          <w:p w:rsidR="004757BF" w:rsidRPr="004757BF" w:rsidRDefault="004757BF" w:rsidP="001137C7">
            <w:pPr>
              <w:pStyle w:val="TextTabellen"/>
              <w:rPr>
                <w:ins w:id="142" w:author="Hase, Klaus-Rüdiger" w:date="2013-05-16T15:28:00Z"/>
                <w:rFonts w:cs="Arial"/>
                <w:noProof/>
                <w:sz w:val="20"/>
                <w:szCs w:val="22"/>
                <w:lang w:val="en-US"/>
                <w:rPrChange w:id="143" w:author="Hase, Klaus-Rüdiger" w:date="2013-05-16T15:33:00Z">
                  <w:rPr>
                    <w:ins w:id="144" w:author="Hase, Klaus-Rüdiger" w:date="2013-05-16T15:28:00Z"/>
                    <w:noProof/>
                    <w:lang w:val="en-US"/>
                  </w:rPr>
                </w:rPrChange>
              </w:rPr>
            </w:pPr>
          </w:p>
        </w:tc>
      </w:tr>
      <w:tr w:rsidR="004757BF" w:rsidRPr="004757BF" w:rsidTr="004757BF">
        <w:trPr>
          <w:cantSplit/>
          <w:ins w:id="145" w:author="Hase, Klaus-Rüdiger" w:date="2013-05-16T15:28:00Z"/>
          <w:trPrChange w:id="146" w:author="Hase, Klaus-Rüdiger" w:date="2013-05-16T15:29:00Z">
            <w:trPr>
              <w:cantSplit/>
            </w:trPr>
          </w:trPrChange>
        </w:trPr>
        <w:tc>
          <w:tcPr>
            <w:tcW w:w="1438" w:type="dxa"/>
            <w:tcPrChange w:id="147" w:author="Hase, Klaus-Rüdiger" w:date="2013-05-16T15:29:00Z">
              <w:tcPr>
                <w:tcW w:w="1438" w:type="dxa"/>
              </w:tcPr>
            </w:tcPrChange>
          </w:tcPr>
          <w:p w:rsidR="004757BF" w:rsidRPr="004757BF" w:rsidRDefault="004757BF" w:rsidP="001137C7">
            <w:pPr>
              <w:pStyle w:val="TextTabellen"/>
              <w:jc w:val="center"/>
              <w:rPr>
                <w:ins w:id="148" w:author="Hase, Klaus-Rüdiger" w:date="2013-05-16T15:28:00Z"/>
                <w:rFonts w:cs="Arial"/>
                <w:noProof/>
                <w:sz w:val="20"/>
                <w:szCs w:val="22"/>
                <w:lang w:val="en-US"/>
                <w:rPrChange w:id="149" w:author="Hase, Klaus-Rüdiger" w:date="2013-05-16T15:33:00Z">
                  <w:rPr>
                    <w:ins w:id="150" w:author="Hase, Klaus-Rüdiger" w:date="2013-05-16T15:28:00Z"/>
                    <w:rFonts w:cs="Arial"/>
                    <w:noProof/>
                    <w:szCs w:val="22"/>
                    <w:lang w:val="en-US"/>
                  </w:rPr>
                </w:rPrChange>
              </w:rPr>
            </w:pPr>
          </w:p>
        </w:tc>
        <w:tc>
          <w:tcPr>
            <w:tcW w:w="1440" w:type="dxa"/>
            <w:tcPrChange w:id="151" w:author="Hase, Klaus-Rüdiger" w:date="2013-05-16T15:29:00Z">
              <w:tcPr>
                <w:tcW w:w="1440" w:type="dxa"/>
              </w:tcPr>
            </w:tcPrChange>
          </w:tcPr>
          <w:p w:rsidR="004757BF" w:rsidRPr="004757BF" w:rsidRDefault="004757BF" w:rsidP="001137C7">
            <w:pPr>
              <w:pStyle w:val="TextTabellen"/>
              <w:jc w:val="center"/>
              <w:rPr>
                <w:ins w:id="152" w:author="Hase, Klaus-Rüdiger" w:date="2013-05-16T15:28:00Z"/>
                <w:rFonts w:cs="Arial"/>
                <w:noProof/>
                <w:sz w:val="20"/>
                <w:szCs w:val="22"/>
                <w:lang w:val="en-US"/>
                <w:rPrChange w:id="153" w:author="Hase, Klaus-Rüdiger" w:date="2013-05-16T15:33:00Z">
                  <w:rPr>
                    <w:ins w:id="154" w:author="Hase, Klaus-Rüdiger" w:date="2013-05-16T15:28:00Z"/>
                    <w:noProof/>
                    <w:lang w:val="en-US"/>
                  </w:rPr>
                </w:rPrChange>
              </w:rPr>
            </w:pPr>
          </w:p>
        </w:tc>
        <w:tc>
          <w:tcPr>
            <w:tcW w:w="1680" w:type="dxa"/>
            <w:tcPrChange w:id="155" w:author="Hase, Klaus-Rüdiger" w:date="2013-05-16T15:29:00Z">
              <w:tcPr>
                <w:tcW w:w="1680" w:type="dxa"/>
              </w:tcPr>
            </w:tcPrChange>
          </w:tcPr>
          <w:p w:rsidR="004757BF" w:rsidRPr="004757BF" w:rsidRDefault="004757BF" w:rsidP="001137C7">
            <w:pPr>
              <w:pStyle w:val="TextTabellen"/>
              <w:rPr>
                <w:ins w:id="156" w:author="Hase, Klaus-Rüdiger" w:date="2013-05-16T15:28:00Z"/>
                <w:rFonts w:cs="Arial"/>
                <w:noProof/>
                <w:sz w:val="20"/>
                <w:szCs w:val="22"/>
                <w:lang w:val="en-US"/>
                <w:rPrChange w:id="157" w:author="Hase, Klaus-Rüdiger" w:date="2013-05-16T15:33:00Z">
                  <w:rPr>
                    <w:ins w:id="158" w:author="Hase, Klaus-Rüdiger" w:date="2013-05-16T15:28:00Z"/>
                    <w:noProof/>
                    <w:lang w:val="en-US"/>
                  </w:rPr>
                </w:rPrChange>
              </w:rPr>
            </w:pPr>
          </w:p>
        </w:tc>
        <w:tc>
          <w:tcPr>
            <w:tcW w:w="5079" w:type="dxa"/>
            <w:tcPrChange w:id="159" w:author="Hase, Klaus-Rüdiger" w:date="2013-05-16T15:29:00Z">
              <w:tcPr>
                <w:tcW w:w="5079" w:type="dxa"/>
              </w:tcPr>
            </w:tcPrChange>
          </w:tcPr>
          <w:p w:rsidR="004757BF" w:rsidRPr="004757BF" w:rsidRDefault="004757BF" w:rsidP="001137C7">
            <w:pPr>
              <w:pStyle w:val="TextTabellen"/>
              <w:rPr>
                <w:ins w:id="160" w:author="Hase, Klaus-Rüdiger" w:date="2013-05-16T15:28:00Z"/>
                <w:rFonts w:cs="Arial"/>
                <w:noProof/>
                <w:sz w:val="20"/>
                <w:szCs w:val="22"/>
                <w:lang w:val="en-US"/>
                <w:rPrChange w:id="161" w:author="Hase, Klaus-Rüdiger" w:date="2013-05-16T15:33:00Z">
                  <w:rPr>
                    <w:ins w:id="162" w:author="Hase, Klaus-Rüdiger" w:date="2013-05-16T15:28:00Z"/>
                    <w:noProof/>
                    <w:lang w:val="en-US"/>
                  </w:rPr>
                </w:rPrChange>
              </w:rPr>
            </w:pPr>
          </w:p>
        </w:tc>
      </w:tr>
      <w:tr w:rsidR="004757BF" w:rsidRPr="004757BF" w:rsidTr="004757BF">
        <w:trPr>
          <w:cantSplit/>
          <w:ins w:id="163" w:author="Hase, Klaus-Rüdiger" w:date="2013-05-16T15:28:00Z"/>
          <w:trPrChange w:id="164" w:author="Hase, Klaus-Rüdiger" w:date="2013-05-16T15:29:00Z">
            <w:trPr>
              <w:cantSplit/>
            </w:trPr>
          </w:trPrChange>
        </w:trPr>
        <w:tc>
          <w:tcPr>
            <w:tcW w:w="1438" w:type="dxa"/>
            <w:tcPrChange w:id="165" w:author="Hase, Klaus-Rüdiger" w:date="2013-05-16T15:29:00Z">
              <w:tcPr>
                <w:tcW w:w="1438" w:type="dxa"/>
              </w:tcPr>
            </w:tcPrChange>
          </w:tcPr>
          <w:p w:rsidR="004757BF" w:rsidRPr="004757BF" w:rsidRDefault="004757BF" w:rsidP="001137C7">
            <w:pPr>
              <w:pStyle w:val="TextTabellen"/>
              <w:jc w:val="center"/>
              <w:rPr>
                <w:ins w:id="166" w:author="Hase, Klaus-Rüdiger" w:date="2013-05-16T15:28:00Z"/>
                <w:rFonts w:cs="Arial"/>
                <w:noProof/>
                <w:sz w:val="20"/>
                <w:szCs w:val="22"/>
                <w:lang w:val="en-US"/>
                <w:rPrChange w:id="167" w:author="Hase, Klaus-Rüdiger" w:date="2013-05-16T15:33:00Z">
                  <w:rPr>
                    <w:ins w:id="168" w:author="Hase, Klaus-Rüdiger" w:date="2013-05-16T15:28:00Z"/>
                    <w:rFonts w:cs="Arial"/>
                    <w:noProof/>
                    <w:szCs w:val="22"/>
                    <w:lang w:val="en-US"/>
                  </w:rPr>
                </w:rPrChange>
              </w:rPr>
            </w:pPr>
          </w:p>
        </w:tc>
        <w:tc>
          <w:tcPr>
            <w:tcW w:w="1440" w:type="dxa"/>
            <w:tcPrChange w:id="169" w:author="Hase, Klaus-Rüdiger" w:date="2013-05-16T15:29:00Z">
              <w:tcPr>
                <w:tcW w:w="1440" w:type="dxa"/>
              </w:tcPr>
            </w:tcPrChange>
          </w:tcPr>
          <w:p w:rsidR="004757BF" w:rsidRPr="004757BF" w:rsidRDefault="004757BF" w:rsidP="001137C7">
            <w:pPr>
              <w:pStyle w:val="TextTabellen"/>
              <w:jc w:val="center"/>
              <w:rPr>
                <w:ins w:id="170" w:author="Hase, Klaus-Rüdiger" w:date="2013-05-16T15:28:00Z"/>
                <w:rFonts w:cs="Arial"/>
                <w:noProof/>
                <w:sz w:val="20"/>
                <w:szCs w:val="22"/>
                <w:lang w:val="en-US"/>
                <w:rPrChange w:id="171" w:author="Hase, Klaus-Rüdiger" w:date="2013-05-16T15:33:00Z">
                  <w:rPr>
                    <w:ins w:id="172" w:author="Hase, Klaus-Rüdiger" w:date="2013-05-16T15:28:00Z"/>
                    <w:noProof/>
                    <w:lang w:val="en-US"/>
                  </w:rPr>
                </w:rPrChange>
              </w:rPr>
            </w:pPr>
          </w:p>
        </w:tc>
        <w:tc>
          <w:tcPr>
            <w:tcW w:w="1680" w:type="dxa"/>
            <w:tcPrChange w:id="173" w:author="Hase, Klaus-Rüdiger" w:date="2013-05-16T15:29:00Z">
              <w:tcPr>
                <w:tcW w:w="1680" w:type="dxa"/>
              </w:tcPr>
            </w:tcPrChange>
          </w:tcPr>
          <w:p w:rsidR="004757BF" w:rsidRPr="004757BF" w:rsidRDefault="004757BF" w:rsidP="001137C7">
            <w:pPr>
              <w:pStyle w:val="TextTabellen"/>
              <w:rPr>
                <w:ins w:id="174" w:author="Hase, Klaus-Rüdiger" w:date="2013-05-16T15:28:00Z"/>
                <w:rFonts w:cs="Arial"/>
                <w:noProof/>
                <w:sz w:val="20"/>
                <w:szCs w:val="22"/>
                <w:lang w:val="en-US"/>
                <w:rPrChange w:id="175" w:author="Hase, Klaus-Rüdiger" w:date="2013-05-16T15:33:00Z">
                  <w:rPr>
                    <w:ins w:id="176" w:author="Hase, Klaus-Rüdiger" w:date="2013-05-16T15:28:00Z"/>
                    <w:noProof/>
                    <w:lang w:val="en-US"/>
                  </w:rPr>
                </w:rPrChange>
              </w:rPr>
            </w:pPr>
          </w:p>
        </w:tc>
        <w:tc>
          <w:tcPr>
            <w:tcW w:w="5079" w:type="dxa"/>
            <w:tcPrChange w:id="177" w:author="Hase, Klaus-Rüdiger" w:date="2013-05-16T15:29:00Z">
              <w:tcPr>
                <w:tcW w:w="5079" w:type="dxa"/>
              </w:tcPr>
            </w:tcPrChange>
          </w:tcPr>
          <w:p w:rsidR="004757BF" w:rsidRPr="004757BF" w:rsidRDefault="004757BF" w:rsidP="001137C7">
            <w:pPr>
              <w:pStyle w:val="TextTabellen"/>
              <w:rPr>
                <w:ins w:id="178" w:author="Hase, Klaus-Rüdiger" w:date="2013-05-16T15:28:00Z"/>
                <w:rFonts w:cs="Arial"/>
                <w:noProof/>
                <w:sz w:val="20"/>
                <w:szCs w:val="22"/>
                <w:lang w:val="en-US"/>
                <w:rPrChange w:id="179" w:author="Hase, Klaus-Rüdiger" w:date="2013-05-16T15:33:00Z">
                  <w:rPr>
                    <w:ins w:id="180" w:author="Hase, Klaus-Rüdiger" w:date="2013-05-16T15:28:00Z"/>
                    <w:noProof/>
                    <w:lang w:val="en-US"/>
                  </w:rPr>
                </w:rPrChange>
              </w:rPr>
            </w:pPr>
          </w:p>
        </w:tc>
      </w:tr>
      <w:tr w:rsidR="004757BF" w:rsidRPr="004757BF" w:rsidTr="004757BF">
        <w:trPr>
          <w:cantSplit/>
          <w:ins w:id="181" w:author="Hase, Klaus-Rüdiger" w:date="2013-05-16T15:28:00Z"/>
          <w:trPrChange w:id="182" w:author="Hase, Klaus-Rüdiger" w:date="2013-05-16T15:29:00Z">
            <w:trPr>
              <w:cantSplit/>
            </w:trPr>
          </w:trPrChange>
        </w:trPr>
        <w:tc>
          <w:tcPr>
            <w:tcW w:w="1438" w:type="dxa"/>
            <w:tcPrChange w:id="183" w:author="Hase, Klaus-Rüdiger" w:date="2013-05-16T15:29:00Z">
              <w:tcPr>
                <w:tcW w:w="1438" w:type="dxa"/>
              </w:tcPr>
            </w:tcPrChange>
          </w:tcPr>
          <w:p w:rsidR="004757BF" w:rsidRPr="004757BF" w:rsidRDefault="004757BF" w:rsidP="001137C7">
            <w:pPr>
              <w:pStyle w:val="TextTabellen"/>
              <w:jc w:val="center"/>
              <w:rPr>
                <w:ins w:id="184" w:author="Hase, Klaus-Rüdiger" w:date="2013-05-16T15:28:00Z"/>
                <w:rFonts w:cs="Arial"/>
                <w:noProof/>
                <w:sz w:val="20"/>
                <w:szCs w:val="22"/>
                <w:lang w:val="en-US"/>
                <w:rPrChange w:id="185" w:author="Hase, Klaus-Rüdiger" w:date="2013-05-16T15:33:00Z">
                  <w:rPr>
                    <w:ins w:id="186" w:author="Hase, Klaus-Rüdiger" w:date="2013-05-16T15:28:00Z"/>
                    <w:rFonts w:cs="Arial"/>
                    <w:noProof/>
                    <w:szCs w:val="22"/>
                    <w:lang w:val="en-US"/>
                  </w:rPr>
                </w:rPrChange>
              </w:rPr>
            </w:pPr>
          </w:p>
        </w:tc>
        <w:tc>
          <w:tcPr>
            <w:tcW w:w="1440" w:type="dxa"/>
            <w:tcPrChange w:id="187" w:author="Hase, Klaus-Rüdiger" w:date="2013-05-16T15:29:00Z">
              <w:tcPr>
                <w:tcW w:w="1440" w:type="dxa"/>
              </w:tcPr>
            </w:tcPrChange>
          </w:tcPr>
          <w:p w:rsidR="004757BF" w:rsidRPr="004757BF" w:rsidRDefault="004757BF" w:rsidP="001137C7">
            <w:pPr>
              <w:pStyle w:val="TextTabellen"/>
              <w:jc w:val="center"/>
              <w:rPr>
                <w:ins w:id="188" w:author="Hase, Klaus-Rüdiger" w:date="2013-05-16T15:28:00Z"/>
                <w:rFonts w:cs="Arial"/>
                <w:noProof/>
                <w:sz w:val="20"/>
                <w:szCs w:val="22"/>
                <w:lang w:val="en-US"/>
                <w:rPrChange w:id="189" w:author="Hase, Klaus-Rüdiger" w:date="2013-05-16T15:33:00Z">
                  <w:rPr>
                    <w:ins w:id="190" w:author="Hase, Klaus-Rüdiger" w:date="2013-05-16T15:28:00Z"/>
                    <w:noProof/>
                    <w:lang w:val="en-US"/>
                  </w:rPr>
                </w:rPrChange>
              </w:rPr>
            </w:pPr>
          </w:p>
        </w:tc>
        <w:tc>
          <w:tcPr>
            <w:tcW w:w="1680" w:type="dxa"/>
            <w:tcPrChange w:id="191" w:author="Hase, Klaus-Rüdiger" w:date="2013-05-16T15:29:00Z">
              <w:tcPr>
                <w:tcW w:w="1680" w:type="dxa"/>
              </w:tcPr>
            </w:tcPrChange>
          </w:tcPr>
          <w:p w:rsidR="004757BF" w:rsidRPr="004757BF" w:rsidRDefault="004757BF" w:rsidP="001137C7">
            <w:pPr>
              <w:pStyle w:val="TextTabellen"/>
              <w:rPr>
                <w:ins w:id="192" w:author="Hase, Klaus-Rüdiger" w:date="2013-05-16T15:28:00Z"/>
                <w:rFonts w:cs="Arial"/>
                <w:noProof/>
                <w:sz w:val="20"/>
                <w:szCs w:val="22"/>
                <w:lang w:val="en-US"/>
                <w:rPrChange w:id="193" w:author="Hase, Klaus-Rüdiger" w:date="2013-05-16T15:33:00Z">
                  <w:rPr>
                    <w:ins w:id="194" w:author="Hase, Klaus-Rüdiger" w:date="2013-05-16T15:28:00Z"/>
                    <w:noProof/>
                    <w:lang w:val="en-US"/>
                  </w:rPr>
                </w:rPrChange>
              </w:rPr>
            </w:pPr>
          </w:p>
        </w:tc>
        <w:tc>
          <w:tcPr>
            <w:tcW w:w="5079" w:type="dxa"/>
            <w:tcPrChange w:id="195" w:author="Hase, Klaus-Rüdiger" w:date="2013-05-16T15:29:00Z">
              <w:tcPr>
                <w:tcW w:w="5079" w:type="dxa"/>
              </w:tcPr>
            </w:tcPrChange>
          </w:tcPr>
          <w:p w:rsidR="004757BF" w:rsidRPr="004757BF" w:rsidRDefault="004757BF" w:rsidP="001137C7">
            <w:pPr>
              <w:pStyle w:val="TextTabellen"/>
              <w:rPr>
                <w:ins w:id="196" w:author="Hase, Klaus-Rüdiger" w:date="2013-05-16T15:28:00Z"/>
                <w:rFonts w:cs="Arial"/>
                <w:noProof/>
                <w:sz w:val="20"/>
                <w:szCs w:val="22"/>
                <w:lang w:val="en-US"/>
                <w:rPrChange w:id="197" w:author="Hase, Klaus-Rüdiger" w:date="2013-05-16T15:33:00Z">
                  <w:rPr>
                    <w:ins w:id="198" w:author="Hase, Klaus-Rüdiger" w:date="2013-05-16T15:28:00Z"/>
                    <w:noProof/>
                    <w:lang w:val="en-US"/>
                  </w:rPr>
                </w:rPrChange>
              </w:rPr>
            </w:pPr>
          </w:p>
        </w:tc>
      </w:tr>
      <w:tr w:rsidR="004757BF" w:rsidRPr="004757BF" w:rsidTr="004757BF">
        <w:trPr>
          <w:cantSplit/>
          <w:ins w:id="199" w:author="Hase, Klaus-Rüdiger" w:date="2013-05-16T15:28:00Z"/>
          <w:trPrChange w:id="200" w:author="Hase, Klaus-Rüdiger" w:date="2013-05-16T15:29:00Z">
            <w:trPr>
              <w:cantSplit/>
            </w:trPr>
          </w:trPrChange>
        </w:trPr>
        <w:tc>
          <w:tcPr>
            <w:tcW w:w="1438" w:type="dxa"/>
            <w:tcPrChange w:id="201" w:author="Hase, Klaus-Rüdiger" w:date="2013-05-16T15:29:00Z">
              <w:tcPr>
                <w:tcW w:w="1438" w:type="dxa"/>
              </w:tcPr>
            </w:tcPrChange>
          </w:tcPr>
          <w:p w:rsidR="004757BF" w:rsidRPr="004757BF" w:rsidRDefault="004757BF" w:rsidP="001137C7">
            <w:pPr>
              <w:pStyle w:val="TextTabellen"/>
              <w:jc w:val="center"/>
              <w:rPr>
                <w:ins w:id="202" w:author="Hase, Klaus-Rüdiger" w:date="2013-05-16T15:28:00Z"/>
                <w:rFonts w:cs="Arial"/>
                <w:noProof/>
                <w:sz w:val="20"/>
                <w:szCs w:val="22"/>
                <w:lang w:val="en-US"/>
                <w:rPrChange w:id="203" w:author="Hase, Klaus-Rüdiger" w:date="2013-05-16T15:33:00Z">
                  <w:rPr>
                    <w:ins w:id="204" w:author="Hase, Klaus-Rüdiger" w:date="2013-05-16T15:28:00Z"/>
                    <w:rFonts w:cs="Arial"/>
                    <w:noProof/>
                    <w:szCs w:val="22"/>
                    <w:lang w:val="en-US"/>
                  </w:rPr>
                </w:rPrChange>
              </w:rPr>
            </w:pPr>
          </w:p>
        </w:tc>
        <w:tc>
          <w:tcPr>
            <w:tcW w:w="1440" w:type="dxa"/>
            <w:tcPrChange w:id="205" w:author="Hase, Klaus-Rüdiger" w:date="2013-05-16T15:29:00Z">
              <w:tcPr>
                <w:tcW w:w="1440" w:type="dxa"/>
              </w:tcPr>
            </w:tcPrChange>
          </w:tcPr>
          <w:p w:rsidR="004757BF" w:rsidRPr="004757BF" w:rsidRDefault="004757BF" w:rsidP="001137C7">
            <w:pPr>
              <w:pStyle w:val="TextTabellen"/>
              <w:jc w:val="center"/>
              <w:rPr>
                <w:ins w:id="206" w:author="Hase, Klaus-Rüdiger" w:date="2013-05-16T15:28:00Z"/>
                <w:rFonts w:cs="Arial"/>
                <w:noProof/>
                <w:sz w:val="20"/>
                <w:szCs w:val="22"/>
                <w:lang w:val="en-US"/>
                <w:rPrChange w:id="207" w:author="Hase, Klaus-Rüdiger" w:date="2013-05-16T15:33:00Z">
                  <w:rPr>
                    <w:ins w:id="208" w:author="Hase, Klaus-Rüdiger" w:date="2013-05-16T15:28:00Z"/>
                    <w:noProof/>
                    <w:lang w:val="en-US"/>
                  </w:rPr>
                </w:rPrChange>
              </w:rPr>
            </w:pPr>
          </w:p>
        </w:tc>
        <w:tc>
          <w:tcPr>
            <w:tcW w:w="1680" w:type="dxa"/>
            <w:tcPrChange w:id="209" w:author="Hase, Klaus-Rüdiger" w:date="2013-05-16T15:29:00Z">
              <w:tcPr>
                <w:tcW w:w="1680" w:type="dxa"/>
              </w:tcPr>
            </w:tcPrChange>
          </w:tcPr>
          <w:p w:rsidR="004757BF" w:rsidRPr="004757BF" w:rsidRDefault="004757BF" w:rsidP="001137C7">
            <w:pPr>
              <w:pStyle w:val="TextTabellen"/>
              <w:rPr>
                <w:ins w:id="210" w:author="Hase, Klaus-Rüdiger" w:date="2013-05-16T15:28:00Z"/>
                <w:rFonts w:cs="Arial"/>
                <w:noProof/>
                <w:sz w:val="20"/>
                <w:szCs w:val="22"/>
                <w:lang w:val="en-US"/>
                <w:rPrChange w:id="211" w:author="Hase, Klaus-Rüdiger" w:date="2013-05-16T15:33:00Z">
                  <w:rPr>
                    <w:ins w:id="212" w:author="Hase, Klaus-Rüdiger" w:date="2013-05-16T15:28:00Z"/>
                    <w:noProof/>
                    <w:lang w:val="en-US"/>
                  </w:rPr>
                </w:rPrChange>
              </w:rPr>
            </w:pPr>
          </w:p>
        </w:tc>
        <w:tc>
          <w:tcPr>
            <w:tcW w:w="5079" w:type="dxa"/>
            <w:tcPrChange w:id="213" w:author="Hase, Klaus-Rüdiger" w:date="2013-05-16T15:29:00Z">
              <w:tcPr>
                <w:tcW w:w="5079" w:type="dxa"/>
              </w:tcPr>
            </w:tcPrChange>
          </w:tcPr>
          <w:p w:rsidR="004757BF" w:rsidRPr="004757BF" w:rsidRDefault="004757BF" w:rsidP="001137C7">
            <w:pPr>
              <w:pStyle w:val="TextTabellen"/>
              <w:rPr>
                <w:ins w:id="214" w:author="Hase, Klaus-Rüdiger" w:date="2013-05-16T15:28:00Z"/>
                <w:rFonts w:cs="Arial"/>
                <w:noProof/>
                <w:sz w:val="20"/>
                <w:szCs w:val="22"/>
                <w:lang w:val="en-US"/>
                <w:rPrChange w:id="215" w:author="Hase, Klaus-Rüdiger" w:date="2013-05-16T15:33:00Z">
                  <w:rPr>
                    <w:ins w:id="216" w:author="Hase, Klaus-Rüdiger" w:date="2013-05-16T15:28:00Z"/>
                    <w:noProof/>
                    <w:lang w:val="en-US"/>
                  </w:rPr>
                </w:rPrChange>
              </w:rPr>
            </w:pPr>
          </w:p>
        </w:tc>
      </w:tr>
      <w:tr w:rsidR="004757BF" w:rsidRPr="004757BF" w:rsidTr="004757BF">
        <w:trPr>
          <w:cantSplit/>
          <w:ins w:id="217" w:author="Hase, Klaus-Rüdiger" w:date="2013-05-16T15:28:00Z"/>
          <w:trPrChange w:id="218" w:author="Hase, Klaus-Rüdiger" w:date="2013-05-16T15:29:00Z">
            <w:trPr>
              <w:cantSplit/>
            </w:trPr>
          </w:trPrChange>
        </w:trPr>
        <w:tc>
          <w:tcPr>
            <w:tcW w:w="1438" w:type="dxa"/>
            <w:tcPrChange w:id="219" w:author="Hase, Klaus-Rüdiger" w:date="2013-05-16T15:29:00Z">
              <w:tcPr>
                <w:tcW w:w="1438" w:type="dxa"/>
              </w:tcPr>
            </w:tcPrChange>
          </w:tcPr>
          <w:p w:rsidR="004757BF" w:rsidRPr="004757BF" w:rsidRDefault="004757BF" w:rsidP="001137C7">
            <w:pPr>
              <w:pStyle w:val="TextTabellen"/>
              <w:jc w:val="center"/>
              <w:rPr>
                <w:ins w:id="220" w:author="Hase, Klaus-Rüdiger" w:date="2013-05-16T15:28:00Z"/>
                <w:rFonts w:cs="Arial"/>
                <w:noProof/>
                <w:sz w:val="20"/>
                <w:szCs w:val="22"/>
                <w:lang w:val="en-US"/>
                <w:rPrChange w:id="221" w:author="Hase, Klaus-Rüdiger" w:date="2013-05-16T15:33:00Z">
                  <w:rPr>
                    <w:ins w:id="222" w:author="Hase, Klaus-Rüdiger" w:date="2013-05-16T15:28:00Z"/>
                    <w:rFonts w:cs="Arial"/>
                    <w:noProof/>
                    <w:szCs w:val="22"/>
                    <w:lang w:val="en-US"/>
                  </w:rPr>
                </w:rPrChange>
              </w:rPr>
            </w:pPr>
          </w:p>
        </w:tc>
        <w:tc>
          <w:tcPr>
            <w:tcW w:w="1440" w:type="dxa"/>
            <w:tcPrChange w:id="223" w:author="Hase, Klaus-Rüdiger" w:date="2013-05-16T15:29:00Z">
              <w:tcPr>
                <w:tcW w:w="1440" w:type="dxa"/>
              </w:tcPr>
            </w:tcPrChange>
          </w:tcPr>
          <w:p w:rsidR="004757BF" w:rsidRPr="004757BF" w:rsidRDefault="004757BF" w:rsidP="001137C7">
            <w:pPr>
              <w:pStyle w:val="TextTabellen"/>
              <w:jc w:val="center"/>
              <w:rPr>
                <w:ins w:id="224" w:author="Hase, Klaus-Rüdiger" w:date="2013-05-16T15:28:00Z"/>
                <w:rFonts w:cs="Arial"/>
                <w:noProof/>
                <w:sz w:val="20"/>
                <w:szCs w:val="22"/>
                <w:lang w:val="en-US"/>
                <w:rPrChange w:id="225" w:author="Hase, Klaus-Rüdiger" w:date="2013-05-16T15:33:00Z">
                  <w:rPr>
                    <w:ins w:id="226" w:author="Hase, Klaus-Rüdiger" w:date="2013-05-16T15:28:00Z"/>
                    <w:noProof/>
                    <w:lang w:val="en-US"/>
                  </w:rPr>
                </w:rPrChange>
              </w:rPr>
            </w:pPr>
          </w:p>
        </w:tc>
        <w:tc>
          <w:tcPr>
            <w:tcW w:w="1680" w:type="dxa"/>
            <w:tcPrChange w:id="227" w:author="Hase, Klaus-Rüdiger" w:date="2013-05-16T15:29:00Z">
              <w:tcPr>
                <w:tcW w:w="1680" w:type="dxa"/>
              </w:tcPr>
            </w:tcPrChange>
          </w:tcPr>
          <w:p w:rsidR="004757BF" w:rsidRPr="004757BF" w:rsidRDefault="004757BF" w:rsidP="001137C7">
            <w:pPr>
              <w:pStyle w:val="TextTabellen"/>
              <w:rPr>
                <w:ins w:id="228" w:author="Hase, Klaus-Rüdiger" w:date="2013-05-16T15:28:00Z"/>
                <w:rFonts w:cs="Arial"/>
                <w:noProof/>
                <w:sz w:val="20"/>
                <w:szCs w:val="22"/>
                <w:lang w:val="en-US"/>
                <w:rPrChange w:id="229" w:author="Hase, Klaus-Rüdiger" w:date="2013-05-16T15:33:00Z">
                  <w:rPr>
                    <w:ins w:id="230" w:author="Hase, Klaus-Rüdiger" w:date="2013-05-16T15:28:00Z"/>
                    <w:noProof/>
                    <w:lang w:val="en-US"/>
                  </w:rPr>
                </w:rPrChange>
              </w:rPr>
            </w:pPr>
          </w:p>
        </w:tc>
        <w:tc>
          <w:tcPr>
            <w:tcW w:w="5079" w:type="dxa"/>
            <w:tcPrChange w:id="231" w:author="Hase, Klaus-Rüdiger" w:date="2013-05-16T15:29:00Z">
              <w:tcPr>
                <w:tcW w:w="5079" w:type="dxa"/>
              </w:tcPr>
            </w:tcPrChange>
          </w:tcPr>
          <w:p w:rsidR="004757BF" w:rsidRPr="004757BF" w:rsidRDefault="004757BF" w:rsidP="001137C7">
            <w:pPr>
              <w:pStyle w:val="TextTabellen"/>
              <w:rPr>
                <w:ins w:id="232" w:author="Hase, Klaus-Rüdiger" w:date="2013-05-16T15:28:00Z"/>
                <w:rFonts w:cs="Arial"/>
                <w:noProof/>
                <w:sz w:val="20"/>
                <w:szCs w:val="22"/>
                <w:lang w:val="en-US"/>
                <w:rPrChange w:id="233" w:author="Hase, Klaus-Rüdiger" w:date="2013-05-16T15:33:00Z">
                  <w:rPr>
                    <w:ins w:id="234" w:author="Hase, Klaus-Rüdiger" w:date="2013-05-16T15:28:00Z"/>
                    <w:noProof/>
                    <w:lang w:val="en-US"/>
                  </w:rPr>
                </w:rPrChange>
              </w:rPr>
            </w:pPr>
          </w:p>
        </w:tc>
      </w:tr>
      <w:tr w:rsidR="004757BF" w:rsidRPr="004757BF" w:rsidTr="004757BF">
        <w:trPr>
          <w:cantSplit/>
          <w:ins w:id="235" w:author="Hase, Klaus-Rüdiger" w:date="2013-05-16T15:28:00Z"/>
          <w:trPrChange w:id="236" w:author="Hase, Klaus-Rüdiger" w:date="2013-05-16T15:29:00Z">
            <w:trPr>
              <w:cantSplit/>
            </w:trPr>
          </w:trPrChange>
        </w:trPr>
        <w:tc>
          <w:tcPr>
            <w:tcW w:w="1438" w:type="dxa"/>
            <w:tcPrChange w:id="237" w:author="Hase, Klaus-Rüdiger" w:date="2013-05-16T15:29:00Z">
              <w:tcPr>
                <w:tcW w:w="1438" w:type="dxa"/>
              </w:tcPr>
            </w:tcPrChange>
          </w:tcPr>
          <w:p w:rsidR="004757BF" w:rsidRPr="004757BF" w:rsidRDefault="004757BF" w:rsidP="001137C7">
            <w:pPr>
              <w:pStyle w:val="TextTabellen"/>
              <w:jc w:val="center"/>
              <w:rPr>
                <w:ins w:id="238" w:author="Hase, Klaus-Rüdiger" w:date="2013-05-16T15:28:00Z"/>
                <w:rFonts w:cs="Arial"/>
                <w:noProof/>
                <w:sz w:val="20"/>
                <w:szCs w:val="22"/>
                <w:lang w:val="en-US"/>
                <w:rPrChange w:id="239" w:author="Hase, Klaus-Rüdiger" w:date="2013-05-16T15:33:00Z">
                  <w:rPr>
                    <w:ins w:id="240" w:author="Hase, Klaus-Rüdiger" w:date="2013-05-16T15:28:00Z"/>
                    <w:rFonts w:cs="Arial"/>
                    <w:noProof/>
                    <w:szCs w:val="22"/>
                    <w:lang w:val="en-US"/>
                  </w:rPr>
                </w:rPrChange>
              </w:rPr>
            </w:pPr>
          </w:p>
        </w:tc>
        <w:tc>
          <w:tcPr>
            <w:tcW w:w="1440" w:type="dxa"/>
            <w:tcPrChange w:id="241" w:author="Hase, Klaus-Rüdiger" w:date="2013-05-16T15:29:00Z">
              <w:tcPr>
                <w:tcW w:w="1440" w:type="dxa"/>
              </w:tcPr>
            </w:tcPrChange>
          </w:tcPr>
          <w:p w:rsidR="004757BF" w:rsidRPr="004757BF" w:rsidRDefault="004757BF" w:rsidP="001137C7">
            <w:pPr>
              <w:pStyle w:val="TextTabellen"/>
              <w:jc w:val="center"/>
              <w:rPr>
                <w:ins w:id="242" w:author="Hase, Klaus-Rüdiger" w:date="2013-05-16T15:28:00Z"/>
                <w:rFonts w:cs="Arial"/>
                <w:noProof/>
                <w:sz w:val="20"/>
                <w:szCs w:val="22"/>
                <w:lang w:val="en-US"/>
                <w:rPrChange w:id="243" w:author="Hase, Klaus-Rüdiger" w:date="2013-05-16T15:33:00Z">
                  <w:rPr>
                    <w:ins w:id="244" w:author="Hase, Klaus-Rüdiger" w:date="2013-05-16T15:28:00Z"/>
                    <w:noProof/>
                    <w:lang w:val="en-US"/>
                  </w:rPr>
                </w:rPrChange>
              </w:rPr>
            </w:pPr>
          </w:p>
        </w:tc>
        <w:tc>
          <w:tcPr>
            <w:tcW w:w="1680" w:type="dxa"/>
            <w:tcPrChange w:id="245" w:author="Hase, Klaus-Rüdiger" w:date="2013-05-16T15:29:00Z">
              <w:tcPr>
                <w:tcW w:w="1680" w:type="dxa"/>
              </w:tcPr>
            </w:tcPrChange>
          </w:tcPr>
          <w:p w:rsidR="004757BF" w:rsidRPr="004757BF" w:rsidRDefault="004757BF" w:rsidP="001137C7">
            <w:pPr>
              <w:pStyle w:val="TextTabellen"/>
              <w:rPr>
                <w:ins w:id="246" w:author="Hase, Klaus-Rüdiger" w:date="2013-05-16T15:28:00Z"/>
                <w:rFonts w:cs="Arial"/>
                <w:noProof/>
                <w:sz w:val="20"/>
                <w:szCs w:val="22"/>
                <w:lang w:val="en-US"/>
                <w:rPrChange w:id="247" w:author="Hase, Klaus-Rüdiger" w:date="2013-05-16T15:33:00Z">
                  <w:rPr>
                    <w:ins w:id="248" w:author="Hase, Klaus-Rüdiger" w:date="2013-05-16T15:28:00Z"/>
                    <w:noProof/>
                    <w:lang w:val="en-US"/>
                  </w:rPr>
                </w:rPrChange>
              </w:rPr>
            </w:pPr>
          </w:p>
        </w:tc>
        <w:tc>
          <w:tcPr>
            <w:tcW w:w="5079" w:type="dxa"/>
            <w:tcPrChange w:id="249" w:author="Hase, Klaus-Rüdiger" w:date="2013-05-16T15:29:00Z">
              <w:tcPr>
                <w:tcW w:w="5079" w:type="dxa"/>
              </w:tcPr>
            </w:tcPrChange>
          </w:tcPr>
          <w:p w:rsidR="004757BF" w:rsidRPr="004757BF" w:rsidRDefault="004757BF" w:rsidP="001137C7">
            <w:pPr>
              <w:pStyle w:val="TextTabellen"/>
              <w:rPr>
                <w:ins w:id="250" w:author="Hase, Klaus-Rüdiger" w:date="2013-05-16T15:28:00Z"/>
                <w:rFonts w:cs="Arial"/>
                <w:noProof/>
                <w:sz w:val="20"/>
                <w:szCs w:val="22"/>
                <w:lang w:val="en-US"/>
                <w:rPrChange w:id="251" w:author="Hase, Klaus-Rüdiger" w:date="2013-05-16T15:33:00Z">
                  <w:rPr>
                    <w:ins w:id="252" w:author="Hase, Klaus-Rüdiger" w:date="2013-05-16T15:28:00Z"/>
                    <w:noProof/>
                    <w:lang w:val="en-US"/>
                  </w:rPr>
                </w:rPrChange>
              </w:rPr>
            </w:pPr>
          </w:p>
        </w:tc>
      </w:tr>
      <w:tr w:rsidR="004757BF" w:rsidRPr="004757BF" w:rsidTr="004757BF">
        <w:trPr>
          <w:cantSplit/>
          <w:ins w:id="253" w:author="Hase, Klaus-Rüdiger" w:date="2013-05-16T15:28:00Z"/>
          <w:trPrChange w:id="254" w:author="Hase, Klaus-Rüdiger" w:date="2013-05-16T15:29:00Z">
            <w:trPr>
              <w:cantSplit/>
            </w:trPr>
          </w:trPrChange>
        </w:trPr>
        <w:tc>
          <w:tcPr>
            <w:tcW w:w="1438" w:type="dxa"/>
            <w:tcPrChange w:id="255" w:author="Hase, Klaus-Rüdiger" w:date="2013-05-16T15:29:00Z">
              <w:tcPr>
                <w:tcW w:w="1438" w:type="dxa"/>
              </w:tcPr>
            </w:tcPrChange>
          </w:tcPr>
          <w:p w:rsidR="004757BF" w:rsidRPr="004757BF" w:rsidRDefault="004757BF" w:rsidP="001137C7">
            <w:pPr>
              <w:pStyle w:val="TextTabellen"/>
              <w:jc w:val="center"/>
              <w:rPr>
                <w:ins w:id="256" w:author="Hase, Klaus-Rüdiger" w:date="2013-05-16T15:28:00Z"/>
                <w:rFonts w:cs="Arial"/>
                <w:noProof/>
                <w:sz w:val="20"/>
                <w:szCs w:val="22"/>
                <w:lang w:val="en-US"/>
                <w:rPrChange w:id="257" w:author="Hase, Klaus-Rüdiger" w:date="2013-05-16T15:33:00Z">
                  <w:rPr>
                    <w:ins w:id="258" w:author="Hase, Klaus-Rüdiger" w:date="2013-05-16T15:28:00Z"/>
                    <w:rFonts w:cs="Arial"/>
                    <w:noProof/>
                    <w:szCs w:val="22"/>
                    <w:lang w:val="en-US"/>
                  </w:rPr>
                </w:rPrChange>
              </w:rPr>
            </w:pPr>
          </w:p>
        </w:tc>
        <w:tc>
          <w:tcPr>
            <w:tcW w:w="1440" w:type="dxa"/>
            <w:tcPrChange w:id="259" w:author="Hase, Klaus-Rüdiger" w:date="2013-05-16T15:29:00Z">
              <w:tcPr>
                <w:tcW w:w="1440" w:type="dxa"/>
              </w:tcPr>
            </w:tcPrChange>
          </w:tcPr>
          <w:p w:rsidR="004757BF" w:rsidRPr="004757BF" w:rsidRDefault="004757BF" w:rsidP="001137C7">
            <w:pPr>
              <w:pStyle w:val="TextTabellen"/>
              <w:jc w:val="center"/>
              <w:rPr>
                <w:ins w:id="260" w:author="Hase, Klaus-Rüdiger" w:date="2013-05-16T15:28:00Z"/>
                <w:rFonts w:cs="Arial"/>
                <w:noProof/>
                <w:sz w:val="20"/>
                <w:szCs w:val="22"/>
                <w:lang w:val="en-US"/>
                <w:rPrChange w:id="261" w:author="Hase, Klaus-Rüdiger" w:date="2013-05-16T15:33:00Z">
                  <w:rPr>
                    <w:ins w:id="262" w:author="Hase, Klaus-Rüdiger" w:date="2013-05-16T15:28:00Z"/>
                    <w:noProof/>
                    <w:lang w:val="en-US"/>
                  </w:rPr>
                </w:rPrChange>
              </w:rPr>
            </w:pPr>
          </w:p>
        </w:tc>
        <w:tc>
          <w:tcPr>
            <w:tcW w:w="1680" w:type="dxa"/>
            <w:tcPrChange w:id="263" w:author="Hase, Klaus-Rüdiger" w:date="2013-05-16T15:29:00Z">
              <w:tcPr>
                <w:tcW w:w="1680" w:type="dxa"/>
              </w:tcPr>
            </w:tcPrChange>
          </w:tcPr>
          <w:p w:rsidR="004757BF" w:rsidRPr="004757BF" w:rsidRDefault="004757BF" w:rsidP="001137C7">
            <w:pPr>
              <w:pStyle w:val="TextTabellen"/>
              <w:rPr>
                <w:ins w:id="264" w:author="Hase, Klaus-Rüdiger" w:date="2013-05-16T15:28:00Z"/>
                <w:rFonts w:cs="Arial"/>
                <w:noProof/>
                <w:sz w:val="20"/>
                <w:szCs w:val="22"/>
                <w:lang w:val="en-US"/>
                <w:rPrChange w:id="265" w:author="Hase, Klaus-Rüdiger" w:date="2013-05-16T15:33:00Z">
                  <w:rPr>
                    <w:ins w:id="266" w:author="Hase, Klaus-Rüdiger" w:date="2013-05-16T15:28:00Z"/>
                    <w:noProof/>
                    <w:lang w:val="en-US"/>
                  </w:rPr>
                </w:rPrChange>
              </w:rPr>
            </w:pPr>
          </w:p>
        </w:tc>
        <w:tc>
          <w:tcPr>
            <w:tcW w:w="5079" w:type="dxa"/>
            <w:tcPrChange w:id="267" w:author="Hase, Klaus-Rüdiger" w:date="2013-05-16T15:29:00Z">
              <w:tcPr>
                <w:tcW w:w="5079" w:type="dxa"/>
              </w:tcPr>
            </w:tcPrChange>
          </w:tcPr>
          <w:p w:rsidR="004757BF" w:rsidRPr="004757BF" w:rsidRDefault="004757BF" w:rsidP="001137C7">
            <w:pPr>
              <w:pStyle w:val="TextTabellen"/>
              <w:rPr>
                <w:ins w:id="268" w:author="Hase, Klaus-Rüdiger" w:date="2013-05-16T15:28:00Z"/>
                <w:rFonts w:cs="Arial"/>
                <w:noProof/>
                <w:sz w:val="20"/>
                <w:szCs w:val="22"/>
                <w:lang w:val="en-US"/>
                <w:rPrChange w:id="269" w:author="Hase, Klaus-Rüdiger" w:date="2013-05-16T15:33:00Z">
                  <w:rPr>
                    <w:ins w:id="270" w:author="Hase, Klaus-Rüdiger" w:date="2013-05-16T15:28:00Z"/>
                    <w:noProof/>
                    <w:lang w:val="en-US"/>
                  </w:rPr>
                </w:rPrChange>
              </w:rPr>
            </w:pPr>
          </w:p>
        </w:tc>
      </w:tr>
    </w:tbl>
    <w:p w:rsidR="0094523F" w:rsidRPr="004757BF" w:rsidDel="006D5C6C" w:rsidRDefault="0094523F" w:rsidP="0094523F">
      <w:pPr>
        <w:jc w:val="center"/>
        <w:rPr>
          <w:del w:id="271" w:author="Hase, Klaus-Rüdiger" w:date="2013-05-16T15:23:00Z"/>
          <w:rFonts w:ascii="Arial" w:hAnsi="Arial" w:cs="Arial"/>
          <w:sz w:val="20"/>
          <w:szCs w:val="22"/>
          <w:lang w:val="en-US"/>
          <w:rPrChange w:id="272" w:author="Hase, Klaus-Rüdiger" w:date="2013-05-16T15:33:00Z">
            <w:rPr>
              <w:del w:id="273" w:author="Hase, Klaus-Rüdiger" w:date="2013-05-16T15:23:00Z"/>
              <w:lang w:val="en-US"/>
            </w:rPr>
          </w:rPrChange>
        </w:rPr>
      </w:pPr>
      <w:del w:id="274" w:author="Hase, Klaus-Rüdiger" w:date="2013-05-16T15:23:00Z">
        <w:r w:rsidRPr="004757BF" w:rsidDel="006D5C6C">
          <w:rPr>
            <w:rFonts w:ascii="Arial" w:hAnsi="Arial" w:cs="Arial"/>
            <w:b/>
            <w:caps/>
            <w:noProof/>
            <w:sz w:val="20"/>
            <w:szCs w:val="22"/>
            <w:rPrChange w:id="275" w:author="Hase, Klaus-Rüdiger" w:date="2013-05-16T15:33:00Z">
              <w:rPr>
                <w:rFonts w:ascii="Alstom" w:hAnsi="Alstom"/>
                <w:b/>
                <w:caps/>
                <w:noProof/>
                <w:sz w:val="28"/>
              </w:rPr>
            </w:rPrChange>
          </w:rPr>
          <w:drawing>
            <wp:anchor distT="0" distB="0" distL="114300" distR="114300" simplePos="0" relativeHeight="251658240" behindDoc="1" locked="0" layoutInCell="1" allowOverlap="1" wp14:anchorId="0EE5EB23" wp14:editId="257A52D7">
              <wp:simplePos x="0" y="0"/>
              <wp:positionH relativeFrom="column">
                <wp:posOffset>836295</wp:posOffset>
              </wp:positionH>
              <wp:positionV relativeFrom="paragraph">
                <wp:posOffset>150495</wp:posOffset>
              </wp:positionV>
              <wp:extent cx="4837430" cy="3626485"/>
              <wp:effectExtent l="0" t="0" r="1270" b="0"/>
              <wp:wrapTight wrapText="bothSides">
                <wp:wrapPolygon edited="0">
                  <wp:start x="0" y="0"/>
                  <wp:lineTo x="0" y="21445"/>
                  <wp:lineTo x="21521" y="21445"/>
                  <wp:lineTo x="21521" y="0"/>
                  <wp:lineTo x="0" y="0"/>
                </wp:wrapPolygon>
              </wp:wrapTight>
              <wp:docPr id="1" name="Grafik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7430" cy="3626485"/>
                      </a:xfrm>
                      <a:prstGeom prst="rect">
                        <a:avLst/>
                      </a:prstGeom>
                      <a:noFill/>
                      <a:ln>
                        <a:noFill/>
                      </a:ln>
                    </pic:spPr>
                  </pic:pic>
                </a:graphicData>
              </a:graphic>
              <wp14:sizeRelH relativeFrom="page">
                <wp14:pctWidth>0</wp14:pctWidth>
              </wp14:sizeRelH>
              <wp14:sizeRelV relativeFrom="page">
                <wp14:pctHeight>0</wp14:pctHeight>
              </wp14:sizeRelV>
            </wp:anchor>
          </w:drawing>
        </w:r>
      </w:del>
    </w:p>
    <w:p w:rsidR="00951412" w:rsidRPr="004757BF" w:rsidDel="006D5C6C" w:rsidRDefault="00951412" w:rsidP="0094523F">
      <w:pPr>
        <w:jc w:val="center"/>
        <w:rPr>
          <w:del w:id="276" w:author="Hase, Klaus-Rüdiger" w:date="2013-05-16T15:23:00Z"/>
          <w:rFonts w:ascii="Arial" w:hAnsi="Arial" w:cs="Arial"/>
          <w:sz w:val="20"/>
          <w:szCs w:val="22"/>
          <w:lang w:val="en-US"/>
          <w:rPrChange w:id="277" w:author="Hase, Klaus-Rüdiger" w:date="2013-05-16T15:33:00Z">
            <w:rPr>
              <w:del w:id="278" w:author="Hase, Klaus-Rüdiger" w:date="2013-05-16T15:23:00Z"/>
              <w:lang w:val="en-US"/>
            </w:rPr>
          </w:rPrChange>
        </w:rPr>
      </w:pPr>
    </w:p>
    <w:p w:rsidR="0094523F" w:rsidRPr="004757BF" w:rsidDel="006D5C6C" w:rsidRDefault="0094523F" w:rsidP="0094523F">
      <w:pPr>
        <w:jc w:val="center"/>
        <w:rPr>
          <w:del w:id="279" w:author="Hase, Klaus-Rüdiger" w:date="2013-05-16T15:23:00Z"/>
          <w:rFonts w:ascii="Arial" w:hAnsi="Arial" w:cs="Arial"/>
          <w:sz w:val="20"/>
          <w:szCs w:val="22"/>
          <w:lang w:val="en-US"/>
          <w:rPrChange w:id="280" w:author="Hase, Klaus-Rüdiger" w:date="2013-05-16T15:33:00Z">
            <w:rPr>
              <w:del w:id="281" w:author="Hase, Klaus-Rüdiger" w:date="2013-05-16T15:23:00Z"/>
              <w:lang w:val="en-US"/>
            </w:rPr>
          </w:rPrChange>
        </w:rPr>
      </w:pPr>
    </w:p>
    <w:p w:rsidR="0094523F" w:rsidRPr="004757BF" w:rsidDel="006D5C6C" w:rsidRDefault="0094523F" w:rsidP="0094523F">
      <w:pPr>
        <w:jc w:val="center"/>
        <w:rPr>
          <w:del w:id="282" w:author="Hase, Klaus-Rüdiger" w:date="2013-05-16T15:23:00Z"/>
          <w:rFonts w:ascii="Arial" w:hAnsi="Arial" w:cs="Arial"/>
          <w:sz w:val="20"/>
          <w:szCs w:val="22"/>
          <w:lang w:val="en-US"/>
          <w:rPrChange w:id="283" w:author="Hase, Klaus-Rüdiger" w:date="2013-05-16T15:33:00Z">
            <w:rPr>
              <w:del w:id="284" w:author="Hase, Klaus-Rüdiger" w:date="2013-05-16T15:23:00Z"/>
              <w:lang w:val="en-US"/>
            </w:rPr>
          </w:rPrChange>
        </w:rPr>
      </w:pPr>
    </w:p>
    <w:p w:rsidR="0094523F" w:rsidRPr="004757BF" w:rsidDel="004757BF" w:rsidRDefault="0094523F" w:rsidP="0094523F">
      <w:pPr>
        <w:jc w:val="center"/>
        <w:rPr>
          <w:del w:id="285" w:author="Hase, Klaus-Rüdiger" w:date="2013-05-16T15:28:00Z"/>
          <w:rFonts w:ascii="Arial" w:hAnsi="Arial" w:cs="Arial"/>
          <w:sz w:val="20"/>
          <w:szCs w:val="22"/>
          <w:lang w:val="en-US"/>
          <w:rPrChange w:id="286" w:author="Hase, Klaus-Rüdiger" w:date="2013-05-16T15:33:00Z">
            <w:rPr>
              <w:del w:id="287" w:author="Hase, Klaus-Rüdiger" w:date="2013-05-16T15:28:00Z"/>
              <w:lang w:val="en-US"/>
            </w:rPr>
          </w:rPrChange>
        </w:rPr>
      </w:pPr>
    </w:p>
    <w:p w:rsidR="0094523F" w:rsidRPr="004757BF" w:rsidDel="006D5C6C" w:rsidRDefault="0094523F" w:rsidP="0094523F">
      <w:pPr>
        <w:jc w:val="center"/>
        <w:rPr>
          <w:del w:id="288" w:author="Hase, Klaus-Rüdiger" w:date="2013-05-16T15:23:00Z"/>
          <w:rFonts w:ascii="Arial" w:hAnsi="Arial" w:cs="Arial"/>
          <w:sz w:val="20"/>
          <w:szCs w:val="22"/>
          <w:lang w:val="en-US"/>
          <w:rPrChange w:id="289" w:author="Hase, Klaus-Rüdiger" w:date="2013-05-16T15:33:00Z">
            <w:rPr>
              <w:del w:id="290" w:author="Hase, Klaus-Rüdiger" w:date="2013-05-16T15:23:00Z"/>
              <w:lang w:val="en-US"/>
            </w:rPr>
          </w:rPrChange>
        </w:rPr>
      </w:pPr>
    </w:p>
    <w:p w:rsidR="0094523F" w:rsidRPr="004757BF" w:rsidDel="006D5C6C" w:rsidRDefault="0094523F" w:rsidP="0094523F">
      <w:pPr>
        <w:jc w:val="center"/>
        <w:rPr>
          <w:del w:id="291" w:author="Hase, Klaus-Rüdiger" w:date="2013-05-16T15:23:00Z"/>
          <w:rFonts w:ascii="Arial" w:hAnsi="Arial" w:cs="Arial"/>
          <w:sz w:val="20"/>
          <w:szCs w:val="22"/>
          <w:lang w:val="en-US"/>
          <w:rPrChange w:id="292" w:author="Hase, Klaus-Rüdiger" w:date="2013-05-16T15:33:00Z">
            <w:rPr>
              <w:del w:id="293" w:author="Hase, Klaus-Rüdiger" w:date="2013-05-16T15:23:00Z"/>
              <w:lang w:val="en-US"/>
            </w:rPr>
          </w:rPrChange>
        </w:rPr>
      </w:pPr>
    </w:p>
    <w:p w:rsidR="0094523F" w:rsidRPr="004757BF" w:rsidDel="006D5C6C" w:rsidRDefault="0094523F" w:rsidP="0094523F">
      <w:pPr>
        <w:jc w:val="center"/>
        <w:rPr>
          <w:del w:id="294" w:author="Hase, Klaus-Rüdiger" w:date="2013-05-16T15:23:00Z"/>
          <w:rFonts w:ascii="Arial" w:hAnsi="Arial" w:cs="Arial"/>
          <w:sz w:val="20"/>
          <w:szCs w:val="22"/>
          <w:lang w:val="en-US"/>
          <w:rPrChange w:id="295" w:author="Hase, Klaus-Rüdiger" w:date="2013-05-16T15:33:00Z">
            <w:rPr>
              <w:del w:id="296" w:author="Hase, Klaus-Rüdiger" w:date="2013-05-16T15:23:00Z"/>
              <w:lang w:val="en-US"/>
            </w:rPr>
          </w:rPrChange>
        </w:rPr>
      </w:pPr>
    </w:p>
    <w:p w:rsidR="0094523F" w:rsidRPr="004757BF" w:rsidDel="006D5C6C" w:rsidRDefault="0094523F" w:rsidP="0094523F">
      <w:pPr>
        <w:jc w:val="center"/>
        <w:rPr>
          <w:del w:id="297" w:author="Hase, Klaus-Rüdiger" w:date="2013-05-16T15:23:00Z"/>
          <w:rFonts w:ascii="Arial" w:hAnsi="Arial" w:cs="Arial"/>
          <w:sz w:val="20"/>
          <w:szCs w:val="22"/>
          <w:lang w:val="en-US"/>
          <w:rPrChange w:id="298" w:author="Hase, Klaus-Rüdiger" w:date="2013-05-16T15:33:00Z">
            <w:rPr>
              <w:del w:id="299" w:author="Hase, Klaus-Rüdiger" w:date="2013-05-16T15:23:00Z"/>
              <w:lang w:val="en-US"/>
            </w:rPr>
          </w:rPrChange>
        </w:rPr>
      </w:pPr>
    </w:p>
    <w:p w:rsidR="0094523F" w:rsidRPr="004757BF" w:rsidDel="006D5C6C" w:rsidRDefault="0094523F" w:rsidP="0094523F">
      <w:pPr>
        <w:jc w:val="center"/>
        <w:rPr>
          <w:del w:id="300" w:author="Hase, Klaus-Rüdiger" w:date="2013-05-16T15:23:00Z"/>
          <w:rFonts w:ascii="Arial" w:hAnsi="Arial" w:cs="Arial"/>
          <w:sz w:val="20"/>
          <w:szCs w:val="22"/>
          <w:lang w:val="en-US"/>
          <w:rPrChange w:id="301" w:author="Hase, Klaus-Rüdiger" w:date="2013-05-16T15:33:00Z">
            <w:rPr>
              <w:del w:id="302" w:author="Hase, Klaus-Rüdiger" w:date="2013-05-16T15:23:00Z"/>
              <w:lang w:val="en-US"/>
            </w:rPr>
          </w:rPrChange>
        </w:rPr>
      </w:pPr>
    </w:p>
    <w:p w:rsidR="0094523F" w:rsidRPr="004757BF" w:rsidDel="006D5C6C" w:rsidRDefault="0094523F" w:rsidP="0094523F">
      <w:pPr>
        <w:jc w:val="center"/>
        <w:rPr>
          <w:del w:id="303" w:author="Hase, Klaus-Rüdiger" w:date="2013-05-16T15:23:00Z"/>
          <w:rFonts w:ascii="Arial" w:hAnsi="Arial" w:cs="Arial"/>
          <w:sz w:val="20"/>
          <w:szCs w:val="22"/>
          <w:lang w:val="en-US"/>
          <w:rPrChange w:id="304" w:author="Hase, Klaus-Rüdiger" w:date="2013-05-16T15:33:00Z">
            <w:rPr>
              <w:del w:id="305" w:author="Hase, Klaus-Rüdiger" w:date="2013-05-16T15:23:00Z"/>
              <w:lang w:val="en-US"/>
            </w:rPr>
          </w:rPrChange>
        </w:rPr>
      </w:pPr>
    </w:p>
    <w:p w:rsidR="0094523F" w:rsidRPr="004757BF" w:rsidDel="006D5C6C" w:rsidRDefault="0094523F" w:rsidP="0094523F">
      <w:pPr>
        <w:jc w:val="center"/>
        <w:rPr>
          <w:del w:id="306" w:author="Hase, Klaus-Rüdiger" w:date="2013-05-16T15:23:00Z"/>
          <w:rFonts w:ascii="Arial" w:hAnsi="Arial" w:cs="Arial"/>
          <w:sz w:val="20"/>
          <w:szCs w:val="22"/>
          <w:lang w:val="en-US"/>
          <w:rPrChange w:id="307" w:author="Hase, Klaus-Rüdiger" w:date="2013-05-16T15:33:00Z">
            <w:rPr>
              <w:del w:id="308" w:author="Hase, Klaus-Rüdiger" w:date="2013-05-16T15:23:00Z"/>
              <w:lang w:val="en-US"/>
            </w:rPr>
          </w:rPrChange>
        </w:rPr>
      </w:pPr>
    </w:p>
    <w:p w:rsidR="0094523F" w:rsidRPr="004757BF" w:rsidDel="006D5C6C" w:rsidRDefault="0094523F" w:rsidP="0094523F">
      <w:pPr>
        <w:jc w:val="center"/>
        <w:rPr>
          <w:del w:id="309" w:author="Hase, Klaus-Rüdiger" w:date="2013-05-16T15:23:00Z"/>
          <w:rFonts w:ascii="Arial" w:hAnsi="Arial" w:cs="Arial"/>
          <w:sz w:val="20"/>
          <w:szCs w:val="22"/>
          <w:lang w:val="en-US"/>
          <w:rPrChange w:id="310" w:author="Hase, Klaus-Rüdiger" w:date="2013-05-16T15:33:00Z">
            <w:rPr>
              <w:del w:id="311" w:author="Hase, Klaus-Rüdiger" w:date="2013-05-16T15:23:00Z"/>
              <w:lang w:val="en-US"/>
            </w:rPr>
          </w:rPrChange>
        </w:rPr>
      </w:pPr>
    </w:p>
    <w:p w:rsidR="0094523F" w:rsidRPr="004757BF" w:rsidDel="006D5C6C" w:rsidRDefault="0094523F" w:rsidP="0094523F">
      <w:pPr>
        <w:jc w:val="center"/>
        <w:rPr>
          <w:del w:id="312" w:author="Hase, Klaus-Rüdiger" w:date="2013-05-16T15:23:00Z"/>
          <w:rFonts w:ascii="Arial" w:hAnsi="Arial" w:cs="Arial"/>
          <w:sz w:val="20"/>
          <w:szCs w:val="22"/>
          <w:lang w:val="en-US"/>
          <w:rPrChange w:id="313" w:author="Hase, Klaus-Rüdiger" w:date="2013-05-16T15:33:00Z">
            <w:rPr>
              <w:del w:id="314" w:author="Hase, Klaus-Rüdiger" w:date="2013-05-16T15:23:00Z"/>
              <w:lang w:val="en-US"/>
            </w:rPr>
          </w:rPrChange>
        </w:rPr>
      </w:pPr>
    </w:p>
    <w:p w:rsidR="0094523F" w:rsidRPr="004757BF" w:rsidDel="006D5C6C" w:rsidRDefault="0094523F" w:rsidP="0094523F">
      <w:pPr>
        <w:jc w:val="center"/>
        <w:rPr>
          <w:del w:id="315" w:author="Hase, Klaus-Rüdiger" w:date="2013-05-16T15:23:00Z"/>
          <w:rFonts w:ascii="Arial" w:hAnsi="Arial" w:cs="Arial"/>
          <w:sz w:val="20"/>
          <w:szCs w:val="22"/>
          <w:lang w:val="en-US"/>
          <w:rPrChange w:id="316" w:author="Hase, Klaus-Rüdiger" w:date="2013-05-16T15:33:00Z">
            <w:rPr>
              <w:del w:id="317" w:author="Hase, Klaus-Rüdiger" w:date="2013-05-16T15:23:00Z"/>
              <w:lang w:val="en-US"/>
            </w:rPr>
          </w:rPrChange>
        </w:rPr>
      </w:pPr>
    </w:p>
    <w:p w:rsidR="0094523F" w:rsidRPr="004757BF" w:rsidDel="006D5C6C" w:rsidRDefault="0094523F" w:rsidP="0094523F">
      <w:pPr>
        <w:jc w:val="center"/>
        <w:rPr>
          <w:del w:id="318" w:author="Hase, Klaus-Rüdiger" w:date="2013-05-16T15:23:00Z"/>
          <w:rFonts w:ascii="Arial" w:hAnsi="Arial" w:cs="Arial"/>
          <w:sz w:val="20"/>
          <w:szCs w:val="22"/>
          <w:lang w:val="en-US"/>
          <w:rPrChange w:id="319" w:author="Hase, Klaus-Rüdiger" w:date="2013-05-16T15:33:00Z">
            <w:rPr>
              <w:del w:id="320" w:author="Hase, Klaus-Rüdiger" w:date="2013-05-16T15:23:00Z"/>
              <w:lang w:val="en-US"/>
            </w:rPr>
          </w:rPrChange>
        </w:rPr>
      </w:pPr>
    </w:p>
    <w:p w:rsidR="0094523F" w:rsidRPr="004757BF" w:rsidDel="006D5C6C" w:rsidRDefault="0094523F" w:rsidP="0094523F">
      <w:pPr>
        <w:jc w:val="center"/>
        <w:rPr>
          <w:del w:id="321" w:author="Hase, Klaus-Rüdiger" w:date="2013-05-16T15:23:00Z"/>
          <w:rFonts w:ascii="Arial" w:hAnsi="Arial" w:cs="Arial"/>
          <w:sz w:val="20"/>
          <w:szCs w:val="22"/>
          <w:lang w:val="en-US"/>
          <w:rPrChange w:id="322" w:author="Hase, Klaus-Rüdiger" w:date="2013-05-16T15:33:00Z">
            <w:rPr>
              <w:del w:id="323" w:author="Hase, Klaus-Rüdiger" w:date="2013-05-16T15:23:00Z"/>
              <w:lang w:val="en-US"/>
            </w:rPr>
          </w:rPrChange>
        </w:rPr>
      </w:pPr>
    </w:p>
    <w:p w:rsidR="0094523F" w:rsidRPr="004757BF" w:rsidDel="006D5C6C" w:rsidRDefault="0094523F" w:rsidP="0094523F">
      <w:pPr>
        <w:jc w:val="center"/>
        <w:rPr>
          <w:del w:id="324" w:author="Hase, Klaus-Rüdiger" w:date="2013-05-16T15:23:00Z"/>
          <w:rFonts w:ascii="Arial" w:hAnsi="Arial" w:cs="Arial"/>
          <w:sz w:val="20"/>
          <w:szCs w:val="22"/>
          <w:lang w:val="en-US"/>
          <w:rPrChange w:id="325" w:author="Hase, Klaus-Rüdiger" w:date="2013-05-16T15:33:00Z">
            <w:rPr>
              <w:del w:id="326" w:author="Hase, Klaus-Rüdiger" w:date="2013-05-16T15:23:00Z"/>
              <w:lang w:val="en-US"/>
            </w:rPr>
          </w:rPrChange>
        </w:rPr>
      </w:pPr>
    </w:p>
    <w:p w:rsidR="0094523F" w:rsidRPr="004757BF" w:rsidDel="006D5C6C" w:rsidRDefault="0094523F" w:rsidP="0094523F">
      <w:pPr>
        <w:jc w:val="center"/>
        <w:rPr>
          <w:del w:id="327" w:author="Hase, Klaus-Rüdiger" w:date="2013-05-16T15:23:00Z"/>
          <w:rFonts w:ascii="Arial" w:hAnsi="Arial" w:cs="Arial"/>
          <w:sz w:val="20"/>
          <w:szCs w:val="22"/>
          <w:lang w:val="en-US"/>
          <w:rPrChange w:id="328" w:author="Hase, Klaus-Rüdiger" w:date="2013-05-16T15:33:00Z">
            <w:rPr>
              <w:del w:id="329" w:author="Hase, Klaus-Rüdiger" w:date="2013-05-16T15:23:00Z"/>
              <w:lang w:val="en-US"/>
            </w:rPr>
          </w:rPrChange>
        </w:rPr>
      </w:pPr>
    </w:p>
    <w:p w:rsidR="0094523F" w:rsidRPr="004757BF" w:rsidDel="006D5C6C" w:rsidRDefault="0094523F" w:rsidP="0094523F">
      <w:pPr>
        <w:jc w:val="center"/>
        <w:rPr>
          <w:del w:id="330" w:author="Hase, Klaus-Rüdiger" w:date="2013-05-16T15:23:00Z"/>
          <w:rFonts w:ascii="Arial" w:hAnsi="Arial" w:cs="Arial"/>
          <w:sz w:val="20"/>
          <w:szCs w:val="22"/>
          <w:lang w:val="en-US"/>
          <w:rPrChange w:id="331" w:author="Hase, Klaus-Rüdiger" w:date="2013-05-16T15:33:00Z">
            <w:rPr>
              <w:del w:id="332" w:author="Hase, Klaus-Rüdiger" w:date="2013-05-16T15:23:00Z"/>
              <w:lang w:val="en-US"/>
            </w:rPr>
          </w:rPrChange>
        </w:rPr>
      </w:pPr>
    </w:p>
    <w:p w:rsidR="0094523F" w:rsidRPr="004757BF" w:rsidDel="006D5C6C" w:rsidRDefault="0094523F" w:rsidP="0094523F">
      <w:pPr>
        <w:jc w:val="center"/>
        <w:rPr>
          <w:del w:id="333" w:author="Hase, Klaus-Rüdiger" w:date="2013-05-16T15:23:00Z"/>
          <w:rFonts w:ascii="Arial" w:hAnsi="Arial" w:cs="Arial"/>
          <w:sz w:val="20"/>
          <w:szCs w:val="22"/>
          <w:lang w:val="en-US"/>
          <w:rPrChange w:id="334" w:author="Hase, Klaus-Rüdiger" w:date="2013-05-16T15:33:00Z">
            <w:rPr>
              <w:del w:id="335" w:author="Hase, Klaus-Rüdiger" w:date="2013-05-16T15:23:00Z"/>
              <w:lang w:val="en-US"/>
            </w:rPr>
          </w:rPrChange>
        </w:rPr>
      </w:pPr>
    </w:p>
    <w:p w:rsidR="0094523F" w:rsidRPr="004757BF" w:rsidDel="006D5C6C" w:rsidRDefault="0094523F" w:rsidP="0094523F">
      <w:pPr>
        <w:jc w:val="center"/>
        <w:rPr>
          <w:del w:id="336" w:author="Hase, Klaus-Rüdiger" w:date="2013-05-16T15:23:00Z"/>
          <w:rFonts w:ascii="Arial" w:hAnsi="Arial" w:cs="Arial"/>
          <w:sz w:val="20"/>
          <w:szCs w:val="22"/>
          <w:lang w:val="en-US"/>
          <w:rPrChange w:id="337" w:author="Hase, Klaus-Rüdiger" w:date="2013-05-16T15:33:00Z">
            <w:rPr>
              <w:del w:id="338" w:author="Hase, Klaus-Rüdiger" w:date="2013-05-16T15:23:00Z"/>
              <w:lang w:val="en-US"/>
            </w:rPr>
          </w:rPrChange>
        </w:rPr>
      </w:pPr>
    </w:p>
    <w:p w:rsidR="0094523F" w:rsidRPr="004757BF" w:rsidDel="006D5C6C" w:rsidRDefault="0094523F" w:rsidP="0094523F">
      <w:pPr>
        <w:jc w:val="center"/>
        <w:rPr>
          <w:del w:id="339" w:author="Hase, Klaus-Rüdiger" w:date="2013-05-16T15:23:00Z"/>
          <w:rFonts w:ascii="Arial" w:hAnsi="Arial" w:cs="Arial"/>
          <w:sz w:val="20"/>
          <w:szCs w:val="22"/>
          <w:lang w:val="en-US"/>
          <w:rPrChange w:id="340" w:author="Hase, Klaus-Rüdiger" w:date="2013-05-16T15:33:00Z">
            <w:rPr>
              <w:del w:id="341" w:author="Hase, Klaus-Rüdiger" w:date="2013-05-16T15:23:00Z"/>
              <w:lang w:val="en-US"/>
            </w:rPr>
          </w:rPrChange>
        </w:rPr>
      </w:pPr>
    </w:p>
    <w:p w:rsidR="0094523F" w:rsidRPr="004757BF" w:rsidDel="006D5C6C" w:rsidRDefault="0094523F" w:rsidP="0094523F">
      <w:pPr>
        <w:jc w:val="center"/>
        <w:rPr>
          <w:del w:id="342" w:author="Hase, Klaus-Rüdiger" w:date="2013-05-16T15:23:00Z"/>
          <w:rFonts w:ascii="Arial" w:hAnsi="Arial" w:cs="Arial"/>
          <w:sz w:val="20"/>
          <w:szCs w:val="22"/>
          <w:lang w:val="en-US"/>
          <w:rPrChange w:id="343" w:author="Hase, Klaus-Rüdiger" w:date="2013-05-16T15:33:00Z">
            <w:rPr>
              <w:del w:id="344" w:author="Hase, Klaus-Rüdiger" w:date="2013-05-16T15:23:00Z"/>
              <w:lang w:val="en-US"/>
            </w:rPr>
          </w:rPrChange>
        </w:rPr>
      </w:pPr>
    </w:p>
    <w:p w:rsidR="0094523F" w:rsidRPr="004757BF" w:rsidDel="006D5C6C" w:rsidRDefault="0094523F" w:rsidP="0094523F">
      <w:pPr>
        <w:jc w:val="center"/>
        <w:rPr>
          <w:del w:id="345" w:author="Hase, Klaus-Rüdiger" w:date="2013-05-16T15:23:00Z"/>
          <w:rFonts w:ascii="Arial" w:hAnsi="Arial" w:cs="Arial"/>
          <w:sz w:val="20"/>
          <w:szCs w:val="22"/>
          <w:lang w:val="en-US"/>
          <w:rPrChange w:id="346" w:author="Hase, Klaus-Rüdiger" w:date="2013-05-16T15:33:00Z">
            <w:rPr>
              <w:del w:id="347" w:author="Hase, Klaus-Rüdiger" w:date="2013-05-16T15:23:00Z"/>
              <w:lang w:val="en-US"/>
            </w:rPr>
          </w:rPrChange>
        </w:rPr>
      </w:pPr>
    </w:p>
    <w:p w:rsidR="0094523F" w:rsidRPr="004757BF" w:rsidDel="006D5C6C" w:rsidRDefault="0094523F" w:rsidP="0094523F">
      <w:pPr>
        <w:jc w:val="center"/>
        <w:rPr>
          <w:del w:id="348" w:author="Hase, Klaus-Rüdiger" w:date="2013-05-16T15:23:00Z"/>
          <w:rFonts w:ascii="Arial" w:hAnsi="Arial" w:cs="Arial"/>
          <w:sz w:val="20"/>
          <w:szCs w:val="22"/>
          <w:lang w:val="en-US"/>
          <w:rPrChange w:id="349" w:author="Hase, Klaus-Rüdiger" w:date="2013-05-16T15:33:00Z">
            <w:rPr>
              <w:del w:id="350" w:author="Hase, Klaus-Rüdiger" w:date="2013-05-16T15:23:00Z"/>
              <w:lang w:val="en-US"/>
            </w:rPr>
          </w:rPrChange>
        </w:rPr>
      </w:pPr>
    </w:p>
    <w:p w:rsidR="0094523F" w:rsidRPr="004757BF" w:rsidDel="006D5C6C" w:rsidRDefault="0094523F" w:rsidP="0094523F">
      <w:pPr>
        <w:jc w:val="center"/>
        <w:rPr>
          <w:del w:id="351" w:author="Hase, Klaus-Rüdiger" w:date="2013-05-16T15:23:00Z"/>
          <w:rFonts w:ascii="Arial" w:hAnsi="Arial" w:cs="Arial"/>
          <w:sz w:val="20"/>
          <w:szCs w:val="22"/>
          <w:lang w:val="en-US"/>
          <w:rPrChange w:id="352" w:author="Hase, Klaus-Rüdiger" w:date="2013-05-16T15:33:00Z">
            <w:rPr>
              <w:del w:id="353" w:author="Hase, Klaus-Rüdiger" w:date="2013-05-16T15:23:00Z"/>
              <w:lang w:val="en-US"/>
            </w:rPr>
          </w:rPrChange>
        </w:rPr>
      </w:pPr>
    </w:p>
    <w:p w:rsidR="0094523F" w:rsidRPr="004757BF" w:rsidDel="006D5C6C" w:rsidRDefault="0094523F" w:rsidP="0094523F">
      <w:pPr>
        <w:jc w:val="center"/>
        <w:rPr>
          <w:del w:id="354" w:author="Hase, Klaus-Rüdiger" w:date="2013-05-16T15:23:00Z"/>
          <w:rFonts w:ascii="Arial" w:hAnsi="Arial" w:cs="Arial"/>
          <w:sz w:val="20"/>
          <w:szCs w:val="22"/>
          <w:lang w:val="en-US"/>
          <w:rPrChange w:id="355" w:author="Hase, Klaus-Rüdiger" w:date="2013-05-16T15:33:00Z">
            <w:rPr>
              <w:del w:id="356" w:author="Hase, Klaus-Rüdiger" w:date="2013-05-16T15:23:00Z"/>
              <w:lang w:val="en-US"/>
            </w:rPr>
          </w:rPrChange>
        </w:rPr>
      </w:pPr>
    </w:p>
    <w:p w:rsidR="0094523F" w:rsidRPr="004757BF" w:rsidDel="006D5C6C" w:rsidRDefault="0094523F" w:rsidP="0094523F">
      <w:pPr>
        <w:jc w:val="center"/>
        <w:rPr>
          <w:del w:id="357" w:author="Hase, Klaus-Rüdiger" w:date="2013-05-16T15:23:00Z"/>
          <w:rFonts w:ascii="Arial" w:hAnsi="Arial" w:cs="Arial"/>
          <w:sz w:val="20"/>
          <w:szCs w:val="22"/>
          <w:lang w:val="en-US"/>
          <w:rPrChange w:id="358" w:author="Hase, Klaus-Rüdiger" w:date="2013-05-16T15:33:00Z">
            <w:rPr>
              <w:del w:id="359" w:author="Hase, Klaus-Rüdiger" w:date="2013-05-16T15:23:00Z"/>
              <w:lang w:val="en-US"/>
            </w:rPr>
          </w:rPrChange>
        </w:rPr>
      </w:pPr>
    </w:p>
    <w:p w:rsidR="0094523F" w:rsidRPr="004757BF" w:rsidDel="006D5C6C" w:rsidRDefault="0094523F" w:rsidP="0094523F">
      <w:pPr>
        <w:jc w:val="center"/>
        <w:rPr>
          <w:del w:id="360" w:author="Hase, Klaus-Rüdiger" w:date="2013-05-16T15:23:00Z"/>
          <w:rFonts w:ascii="Arial" w:hAnsi="Arial" w:cs="Arial"/>
          <w:sz w:val="20"/>
          <w:szCs w:val="22"/>
          <w:lang w:val="en-US"/>
          <w:rPrChange w:id="361" w:author="Hase, Klaus-Rüdiger" w:date="2013-05-16T15:33:00Z">
            <w:rPr>
              <w:del w:id="362" w:author="Hase, Klaus-Rüdiger" w:date="2013-05-16T15:23:00Z"/>
              <w:lang w:val="en-US"/>
            </w:rPr>
          </w:rPrChange>
        </w:rPr>
      </w:pPr>
    </w:p>
    <w:p w:rsidR="0094523F" w:rsidRPr="004757BF" w:rsidDel="006D5C6C" w:rsidRDefault="0094523F" w:rsidP="0094523F">
      <w:pPr>
        <w:jc w:val="center"/>
        <w:rPr>
          <w:del w:id="363" w:author="Hase, Klaus-Rüdiger" w:date="2013-05-16T15:23:00Z"/>
          <w:rFonts w:ascii="Arial" w:hAnsi="Arial" w:cs="Arial"/>
          <w:sz w:val="20"/>
          <w:szCs w:val="22"/>
          <w:lang w:val="en-US"/>
          <w:rPrChange w:id="364" w:author="Hase, Klaus-Rüdiger" w:date="2013-05-16T15:33:00Z">
            <w:rPr>
              <w:del w:id="365" w:author="Hase, Klaus-Rüdiger" w:date="2013-05-16T15:23:00Z"/>
              <w:lang w:val="en-US"/>
            </w:rPr>
          </w:rPrChange>
        </w:rPr>
      </w:pPr>
    </w:p>
    <w:p w:rsidR="0094523F" w:rsidRPr="004757BF" w:rsidDel="006D5C6C" w:rsidRDefault="0094523F" w:rsidP="0094523F">
      <w:pPr>
        <w:jc w:val="center"/>
        <w:rPr>
          <w:del w:id="366" w:author="Hase, Klaus-Rüdiger" w:date="2013-05-16T15:23:00Z"/>
          <w:rFonts w:ascii="Arial" w:hAnsi="Arial" w:cs="Arial"/>
          <w:sz w:val="20"/>
          <w:szCs w:val="22"/>
          <w:lang w:val="en-US"/>
          <w:rPrChange w:id="367" w:author="Hase, Klaus-Rüdiger" w:date="2013-05-16T15:33:00Z">
            <w:rPr>
              <w:del w:id="368" w:author="Hase, Klaus-Rüdiger" w:date="2013-05-16T15:23:00Z"/>
              <w:lang w:val="en-US"/>
            </w:rPr>
          </w:rPrChange>
        </w:rPr>
      </w:pPr>
    </w:p>
    <w:p w:rsidR="0094523F" w:rsidRPr="004757BF" w:rsidDel="006D5C6C" w:rsidRDefault="0094523F" w:rsidP="0094523F">
      <w:pPr>
        <w:jc w:val="center"/>
        <w:rPr>
          <w:del w:id="369" w:author="Hase, Klaus-Rüdiger" w:date="2013-05-16T15:23:00Z"/>
          <w:rFonts w:ascii="Arial" w:hAnsi="Arial" w:cs="Arial"/>
          <w:sz w:val="20"/>
          <w:szCs w:val="22"/>
          <w:lang w:val="en-US"/>
          <w:rPrChange w:id="370" w:author="Hase, Klaus-Rüdiger" w:date="2013-05-16T15:33:00Z">
            <w:rPr>
              <w:del w:id="371" w:author="Hase, Klaus-Rüdiger" w:date="2013-05-16T15:23:00Z"/>
              <w:lang w:val="en-US"/>
            </w:rPr>
          </w:rPrChange>
        </w:rPr>
      </w:pPr>
    </w:p>
    <w:p w:rsidR="0094523F" w:rsidRPr="004757BF" w:rsidDel="006D5C6C" w:rsidRDefault="0094523F" w:rsidP="0094523F">
      <w:pPr>
        <w:jc w:val="center"/>
        <w:rPr>
          <w:del w:id="372" w:author="Hase, Klaus-Rüdiger" w:date="2013-05-16T15:23:00Z"/>
          <w:rFonts w:ascii="Arial" w:hAnsi="Arial" w:cs="Arial"/>
          <w:sz w:val="20"/>
          <w:szCs w:val="22"/>
          <w:lang w:val="en-US"/>
          <w:rPrChange w:id="373" w:author="Hase, Klaus-Rüdiger" w:date="2013-05-16T15:33:00Z">
            <w:rPr>
              <w:del w:id="374" w:author="Hase, Klaus-Rüdiger" w:date="2013-05-16T15:23:00Z"/>
              <w:lang w:val="en-US"/>
            </w:rPr>
          </w:rPrChange>
        </w:rPr>
      </w:pPr>
    </w:p>
    <w:p w:rsidR="0094523F" w:rsidRPr="004757BF" w:rsidDel="006D5C6C" w:rsidRDefault="0094523F" w:rsidP="0094523F">
      <w:pPr>
        <w:rPr>
          <w:del w:id="375" w:author="Hase, Klaus-Rüdiger" w:date="2013-05-16T15:23:00Z"/>
          <w:rFonts w:ascii="Arial" w:hAnsi="Arial" w:cs="Arial"/>
          <w:sz w:val="20"/>
          <w:szCs w:val="22"/>
          <w:lang w:val="en-US"/>
          <w:rPrChange w:id="376" w:author="Hase, Klaus-Rüdiger" w:date="2013-05-16T15:33:00Z">
            <w:rPr>
              <w:del w:id="377" w:author="Hase, Klaus-Rüdiger" w:date="2013-05-16T15:23:00Z"/>
              <w:lang w:val="en-US"/>
            </w:rPr>
          </w:rPrChange>
        </w:rPr>
      </w:pPr>
    </w:p>
    <w:p w:rsidR="0094523F" w:rsidRPr="004757BF" w:rsidDel="006D5C6C" w:rsidRDefault="0094523F" w:rsidP="0094523F">
      <w:pPr>
        <w:rPr>
          <w:del w:id="378" w:author="Hase, Klaus-Rüdiger" w:date="2013-05-16T15:23:00Z"/>
          <w:rFonts w:ascii="Arial" w:hAnsi="Arial" w:cs="Arial"/>
          <w:sz w:val="20"/>
          <w:szCs w:val="22"/>
          <w:lang w:val="en-US"/>
          <w:rPrChange w:id="379" w:author="Hase, Klaus-Rüdiger" w:date="2013-05-16T15:33:00Z">
            <w:rPr>
              <w:del w:id="380" w:author="Hase, Klaus-Rüdiger" w:date="2013-05-16T15:23:00Z"/>
              <w:lang w:val="en-US"/>
            </w:rPr>
          </w:rPrChange>
        </w:rPr>
      </w:pPr>
    </w:p>
    <w:p w:rsidR="0094523F" w:rsidRPr="004757BF" w:rsidDel="006D5C6C" w:rsidRDefault="0094523F" w:rsidP="0094523F">
      <w:pPr>
        <w:rPr>
          <w:del w:id="381" w:author="Hase, Klaus-Rüdiger" w:date="2013-05-16T15:23:00Z"/>
          <w:rFonts w:ascii="Arial" w:hAnsi="Arial" w:cs="Arial"/>
          <w:sz w:val="20"/>
          <w:szCs w:val="22"/>
          <w:lang w:val="en-US"/>
          <w:rPrChange w:id="382" w:author="Hase, Klaus-Rüdiger" w:date="2013-05-16T15:33:00Z">
            <w:rPr>
              <w:del w:id="383" w:author="Hase, Klaus-Rüdiger" w:date="2013-05-16T15:23:00Z"/>
              <w:lang w:val="en-US"/>
            </w:rPr>
          </w:rPrChange>
        </w:rPr>
      </w:pPr>
    </w:p>
    <w:p w:rsidR="0094523F" w:rsidRPr="004757BF" w:rsidDel="006D5C6C" w:rsidRDefault="0094523F" w:rsidP="0094523F">
      <w:pPr>
        <w:rPr>
          <w:del w:id="384" w:author="Hase, Klaus-Rüdiger" w:date="2013-05-16T15:23:00Z"/>
          <w:rFonts w:ascii="Arial" w:hAnsi="Arial" w:cs="Arial"/>
          <w:sz w:val="20"/>
          <w:szCs w:val="22"/>
          <w:lang w:val="en-US"/>
          <w:rPrChange w:id="385" w:author="Hase, Klaus-Rüdiger" w:date="2013-05-16T15:33:00Z">
            <w:rPr>
              <w:del w:id="386" w:author="Hase, Klaus-Rüdiger" w:date="2013-05-16T15:23:00Z"/>
              <w:lang w:val="en-US"/>
            </w:rPr>
          </w:rPrChange>
        </w:rPr>
      </w:pPr>
    </w:p>
    <w:p w:rsidR="0094523F" w:rsidRPr="004757BF" w:rsidRDefault="0094523F" w:rsidP="0094523F">
      <w:pPr>
        <w:rPr>
          <w:rFonts w:ascii="Arial" w:hAnsi="Arial" w:cs="Arial"/>
          <w:sz w:val="20"/>
          <w:szCs w:val="22"/>
          <w:lang w:val="en-US"/>
          <w:rPrChange w:id="387" w:author="Hase, Klaus-Rüdiger" w:date="2013-05-16T15:33:00Z">
            <w:rPr>
              <w:lang w:val="en-US"/>
            </w:rPr>
          </w:rPrChange>
        </w:rPr>
      </w:pPr>
    </w:p>
    <w:p w:rsidR="0094523F" w:rsidRPr="004757BF" w:rsidDel="004757BF" w:rsidRDefault="0094523F" w:rsidP="0094523F">
      <w:pPr>
        <w:rPr>
          <w:del w:id="388" w:author="Hase, Klaus-Rüdiger" w:date="2013-05-16T15:27:00Z"/>
          <w:rFonts w:ascii="Arial" w:hAnsi="Arial" w:cs="Arial"/>
          <w:sz w:val="20"/>
          <w:szCs w:val="22"/>
          <w:lang w:val="en-US"/>
          <w:rPrChange w:id="389" w:author="Hase, Klaus-Rüdiger" w:date="2013-05-16T15:33:00Z">
            <w:rPr>
              <w:del w:id="390" w:author="Hase, Klaus-Rüdiger" w:date="2013-05-16T15:27:00Z"/>
              <w:lang w:val="en-US"/>
            </w:rPr>
          </w:rPrChange>
        </w:rPr>
      </w:pPr>
      <w:del w:id="391" w:author="Hase, Klaus-Rüdiger" w:date="2013-05-16T15:27:00Z">
        <w:r w:rsidRPr="004757BF" w:rsidDel="004757BF">
          <w:rPr>
            <w:rFonts w:ascii="Arial" w:hAnsi="Arial" w:cs="Arial"/>
            <w:sz w:val="20"/>
            <w:szCs w:val="22"/>
            <w:lang w:val="en-US"/>
            <w:rPrChange w:id="392" w:author="Hase, Klaus-Rüdiger" w:date="2013-05-16T15:33:00Z">
              <w:rPr>
                <w:lang w:val="en-US"/>
              </w:rPr>
            </w:rPrChange>
          </w:rPr>
          <w:delText>Version V 1.0</w:delText>
        </w:r>
      </w:del>
    </w:p>
    <w:p w:rsidR="0094523F" w:rsidRPr="004757BF" w:rsidDel="004757BF" w:rsidRDefault="0094523F" w:rsidP="0094523F">
      <w:pPr>
        <w:rPr>
          <w:del w:id="393" w:author="Hase, Klaus-Rüdiger" w:date="2013-05-16T15:27:00Z"/>
          <w:rFonts w:ascii="Arial" w:hAnsi="Arial" w:cs="Arial"/>
          <w:sz w:val="20"/>
          <w:szCs w:val="22"/>
          <w:lang w:val="en-US"/>
          <w:rPrChange w:id="394" w:author="Hase, Klaus-Rüdiger" w:date="2013-05-16T15:33:00Z">
            <w:rPr>
              <w:del w:id="395" w:author="Hase, Klaus-Rüdiger" w:date="2013-05-16T15:27:00Z"/>
              <w:lang w:val="en-US"/>
            </w:rPr>
          </w:rPrChange>
        </w:rPr>
      </w:pPr>
    </w:p>
    <w:p w:rsidR="0094523F" w:rsidRPr="004757BF" w:rsidDel="004757BF" w:rsidRDefault="0094523F" w:rsidP="0094523F">
      <w:pPr>
        <w:rPr>
          <w:del w:id="396" w:author="Hase, Klaus-Rüdiger" w:date="2013-05-16T15:28:00Z"/>
          <w:rFonts w:ascii="Arial" w:hAnsi="Arial" w:cs="Arial"/>
          <w:sz w:val="20"/>
          <w:szCs w:val="22"/>
          <w:lang w:val="en-US"/>
          <w:rPrChange w:id="397" w:author="Hase, Klaus-Rüdiger" w:date="2013-05-16T15:33:00Z">
            <w:rPr>
              <w:del w:id="398" w:author="Hase, Klaus-Rüdiger" w:date="2013-05-16T15:28:00Z"/>
              <w:lang w:val="en-US"/>
            </w:rPr>
          </w:rPrChange>
        </w:rPr>
      </w:pPr>
      <w:del w:id="399" w:author="Hase, Klaus-Rüdiger" w:date="2013-05-16T15:28:00Z">
        <w:r w:rsidRPr="004757BF" w:rsidDel="004757BF">
          <w:rPr>
            <w:rFonts w:ascii="Arial" w:hAnsi="Arial" w:cs="Arial"/>
            <w:sz w:val="20"/>
            <w:szCs w:val="22"/>
            <w:lang w:val="en-US"/>
            <w:rPrChange w:id="400" w:author="Hase, Klaus-Rüdiger" w:date="2013-05-16T15:33:00Z">
              <w:rPr>
                <w:lang w:val="en-US"/>
              </w:rPr>
            </w:rPrChange>
          </w:rPr>
          <w:delText>Date: 29th of April</w:delText>
        </w:r>
      </w:del>
    </w:p>
    <w:p w:rsidR="0094523F" w:rsidRPr="004757BF" w:rsidDel="004757BF" w:rsidRDefault="0094523F" w:rsidP="0094523F">
      <w:pPr>
        <w:rPr>
          <w:del w:id="401" w:author="Hase, Klaus-Rüdiger" w:date="2013-05-16T15:28:00Z"/>
          <w:rFonts w:ascii="Arial" w:hAnsi="Arial" w:cs="Arial"/>
          <w:sz w:val="20"/>
          <w:szCs w:val="22"/>
          <w:lang w:val="en-US"/>
          <w:rPrChange w:id="402" w:author="Hase, Klaus-Rüdiger" w:date="2013-05-16T15:33:00Z">
            <w:rPr>
              <w:del w:id="403" w:author="Hase, Klaus-Rüdiger" w:date="2013-05-16T15:28:00Z"/>
              <w:lang w:val="en-US"/>
            </w:rPr>
          </w:rPrChange>
        </w:rPr>
      </w:pPr>
      <w:del w:id="404" w:author="Hase, Klaus-Rüdiger" w:date="2013-05-16T15:28:00Z">
        <w:r w:rsidRPr="004757BF" w:rsidDel="004757BF">
          <w:rPr>
            <w:rFonts w:ascii="Arial" w:hAnsi="Arial" w:cs="Arial"/>
            <w:sz w:val="20"/>
            <w:szCs w:val="22"/>
            <w:lang w:val="en-US"/>
            <w:rPrChange w:id="405" w:author="Hase, Klaus-Rüdiger" w:date="2013-05-16T15:33:00Z">
              <w:rPr>
                <w:lang w:val="en-US"/>
              </w:rPr>
            </w:rPrChange>
          </w:rPr>
          <w:delText>Munich (Germany)</w:delText>
        </w:r>
      </w:del>
    </w:p>
    <w:p w:rsidR="0094523F" w:rsidRPr="004757BF" w:rsidDel="004757BF" w:rsidRDefault="0094523F" w:rsidP="0094523F">
      <w:pPr>
        <w:rPr>
          <w:del w:id="406" w:author="Hase, Klaus-Rüdiger" w:date="2013-05-16T15:28:00Z"/>
          <w:rFonts w:ascii="Arial" w:hAnsi="Arial" w:cs="Arial"/>
          <w:sz w:val="20"/>
          <w:szCs w:val="22"/>
          <w:lang w:val="en-US"/>
          <w:rPrChange w:id="407" w:author="Hase, Klaus-Rüdiger" w:date="2013-05-16T15:33:00Z">
            <w:rPr>
              <w:del w:id="408" w:author="Hase, Klaus-Rüdiger" w:date="2013-05-16T15:28:00Z"/>
              <w:lang w:val="en-US"/>
            </w:rPr>
          </w:rPrChange>
        </w:rPr>
      </w:pPr>
    </w:p>
    <w:p w:rsidR="0094523F" w:rsidRPr="004757BF" w:rsidDel="006D5C6C" w:rsidRDefault="0094523F" w:rsidP="0094523F">
      <w:pPr>
        <w:rPr>
          <w:del w:id="409" w:author="Hase, Klaus-Rüdiger" w:date="2013-05-16T15:23:00Z"/>
          <w:rFonts w:ascii="Arial" w:hAnsi="Arial" w:cs="Arial"/>
          <w:sz w:val="20"/>
          <w:szCs w:val="22"/>
          <w:lang w:val="en-US"/>
          <w:rPrChange w:id="410" w:author="Hase, Klaus-Rüdiger" w:date="2013-05-16T15:33:00Z">
            <w:rPr>
              <w:del w:id="411" w:author="Hase, Klaus-Rüdiger" w:date="2013-05-16T15:23:00Z"/>
              <w:lang w:val="en-US"/>
            </w:rPr>
          </w:rPrChange>
        </w:rPr>
      </w:pPr>
    </w:p>
    <w:p w:rsidR="0094523F" w:rsidRPr="004757BF" w:rsidDel="006D5C6C" w:rsidRDefault="0094523F" w:rsidP="0094523F">
      <w:pPr>
        <w:rPr>
          <w:del w:id="412" w:author="Hase, Klaus-Rüdiger" w:date="2013-05-16T15:23:00Z"/>
          <w:rFonts w:ascii="Arial" w:hAnsi="Arial" w:cs="Arial"/>
          <w:sz w:val="20"/>
          <w:szCs w:val="22"/>
          <w:lang w:val="en-US"/>
          <w:rPrChange w:id="413" w:author="Hase, Klaus-Rüdiger" w:date="2013-05-16T15:33:00Z">
            <w:rPr>
              <w:del w:id="414" w:author="Hase, Klaus-Rüdiger" w:date="2013-05-16T15:23:00Z"/>
              <w:lang w:val="en-US"/>
            </w:rPr>
          </w:rPrChange>
        </w:rPr>
      </w:pPr>
    </w:p>
    <w:p w:rsidR="0094523F" w:rsidRPr="004757BF" w:rsidDel="006D5C6C" w:rsidRDefault="0094523F" w:rsidP="0094523F">
      <w:pPr>
        <w:rPr>
          <w:del w:id="415" w:author="Hase, Klaus-Rüdiger" w:date="2013-05-16T15:23:00Z"/>
          <w:rFonts w:ascii="Arial" w:hAnsi="Arial" w:cs="Arial"/>
          <w:sz w:val="20"/>
          <w:szCs w:val="22"/>
          <w:lang w:val="en-US"/>
          <w:rPrChange w:id="416" w:author="Hase, Klaus-Rüdiger" w:date="2013-05-16T15:33:00Z">
            <w:rPr>
              <w:del w:id="417" w:author="Hase, Klaus-Rüdiger" w:date="2013-05-16T15:23:00Z"/>
              <w:lang w:val="en-US"/>
            </w:rPr>
          </w:rPrChange>
        </w:rPr>
      </w:pPr>
    </w:p>
    <w:p w:rsidR="0094523F" w:rsidRPr="004757BF" w:rsidDel="006D5C6C" w:rsidRDefault="0094523F" w:rsidP="0094523F">
      <w:pPr>
        <w:rPr>
          <w:del w:id="418" w:author="Hase, Klaus-Rüdiger" w:date="2013-05-16T15:23:00Z"/>
          <w:rFonts w:ascii="Arial" w:hAnsi="Arial" w:cs="Arial"/>
          <w:sz w:val="20"/>
          <w:szCs w:val="22"/>
          <w:lang w:val="en-US"/>
          <w:rPrChange w:id="419" w:author="Hase, Klaus-Rüdiger" w:date="2013-05-16T15:33:00Z">
            <w:rPr>
              <w:del w:id="420" w:author="Hase, Klaus-Rüdiger" w:date="2013-05-16T15:23:00Z"/>
              <w:lang w:val="en-US"/>
            </w:rPr>
          </w:rPrChange>
        </w:rPr>
      </w:pPr>
    </w:p>
    <w:p w:rsidR="0094523F" w:rsidRPr="004757BF" w:rsidDel="004757BF" w:rsidRDefault="0094523F" w:rsidP="0094523F">
      <w:pPr>
        <w:rPr>
          <w:del w:id="421" w:author="Hase, Klaus-Rüdiger" w:date="2013-05-16T15:27:00Z"/>
          <w:rFonts w:ascii="Arial" w:hAnsi="Arial" w:cs="Arial"/>
          <w:sz w:val="20"/>
          <w:szCs w:val="22"/>
          <w:lang w:val="en-US"/>
          <w:rPrChange w:id="422" w:author="Hase, Klaus-Rüdiger" w:date="2013-05-16T15:33:00Z">
            <w:rPr>
              <w:del w:id="423" w:author="Hase, Klaus-Rüdiger" w:date="2013-05-16T15:27:00Z"/>
              <w:lang w:val="en-US"/>
            </w:rPr>
          </w:rPrChange>
        </w:rPr>
      </w:pPr>
    </w:p>
    <w:p w:rsidR="0094523F" w:rsidRPr="004757BF" w:rsidDel="004757BF" w:rsidRDefault="0094523F" w:rsidP="0094523F">
      <w:pPr>
        <w:rPr>
          <w:del w:id="424" w:author="Hase, Klaus-Rüdiger" w:date="2013-05-16T15:27:00Z"/>
          <w:rFonts w:ascii="Arial" w:hAnsi="Arial" w:cs="Arial"/>
          <w:sz w:val="20"/>
          <w:szCs w:val="22"/>
          <w:lang w:val="en-US"/>
          <w:rPrChange w:id="425" w:author="Hase, Klaus-Rüdiger" w:date="2013-05-16T15:33:00Z">
            <w:rPr>
              <w:del w:id="426" w:author="Hase, Klaus-Rüdiger" w:date="2013-05-16T15:27:00Z"/>
              <w:lang w:val="en-US"/>
            </w:rPr>
          </w:rPrChange>
        </w:rPr>
      </w:pPr>
    </w:p>
    <w:p w:rsidR="0094523F" w:rsidRPr="004757BF" w:rsidDel="004757BF" w:rsidRDefault="0094523F" w:rsidP="0094523F">
      <w:pPr>
        <w:rPr>
          <w:del w:id="427" w:author="Hase, Klaus-Rüdiger" w:date="2013-05-16T15:27:00Z"/>
          <w:rFonts w:ascii="Arial" w:hAnsi="Arial" w:cs="Arial"/>
          <w:sz w:val="20"/>
          <w:szCs w:val="22"/>
          <w:lang w:val="en-US"/>
          <w:rPrChange w:id="428" w:author="Hase, Klaus-Rüdiger" w:date="2013-05-16T15:33:00Z">
            <w:rPr>
              <w:del w:id="429" w:author="Hase, Klaus-Rüdiger" w:date="2013-05-16T15:27:00Z"/>
              <w:lang w:val="en-US"/>
            </w:rPr>
          </w:rPrChange>
        </w:rPr>
      </w:pPr>
    </w:p>
    <w:p w:rsidR="0094523F" w:rsidRPr="004757BF" w:rsidDel="004757BF" w:rsidRDefault="0094523F" w:rsidP="0094523F">
      <w:pPr>
        <w:rPr>
          <w:del w:id="430" w:author="Hase, Klaus-Rüdiger" w:date="2013-05-16T15:27:00Z"/>
          <w:rFonts w:ascii="Arial" w:hAnsi="Arial" w:cs="Arial"/>
          <w:sz w:val="20"/>
          <w:szCs w:val="22"/>
          <w:lang w:val="en-US"/>
          <w:rPrChange w:id="431" w:author="Hase, Klaus-Rüdiger" w:date="2013-05-16T15:33:00Z">
            <w:rPr>
              <w:del w:id="432" w:author="Hase, Klaus-Rüdiger" w:date="2013-05-16T15:27:00Z"/>
              <w:lang w:val="en-US"/>
            </w:rPr>
          </w:rPrChange>
        </w:rPr>
      </w:pPr>
    </w:p>
    <w:p w:rsidR="0094523F" w:rsidRPr="004757BF" w:rsidRDefault="0094523F" w:rsidP="0094523F">
      <w:pPr>
        <w:rPr>
          <w:rFonts w:ascii="Arial" w:hAnsi="Arial" w:cs="Arial"/>
          <w:sz w:val="20"/>
          <w:szCs w:val="22"/>
          <w:lang w:val="en-US"/>
          <w:rPrChange w:id="433" w:author="Hase, Klaus-Rüdiger" w:date="2013-05-16T15:33:00Z">
            <w:rPr>
              <w:lang w:val="en-US"/>
            </w:rPr>
          </w:rPrChang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32"/>
        <w:gridCol w:w="2339"/>
        <w:gridCol w:w="3263"/>
        <w:gridCol w:w="2812"/>
        <w:tblGridChange w:id="434">
          <w:tblGrid>
            <w:gridCol w:w="1132"/>
            <w:gridCol w:w="2339"/>
            <w:gridCol w:w="3263"/>
            <w:gridCol w:w="2812"/>
          </w:tblGrid>
        </w:tblGridChange>
      </w:tblGrid>
      <w:tr w:rsidR="0094523F" w:rsidRPr="004757BF" w:rsidTr="00795CFA">
        <w:trPr>
          <w:trHeight w:val="457"/>
        </w:trPr>
        <w:tc>
          <w:tcPr>
            <w:tcW w:w="593" w:type="pct"/>
          </w:tcPr>
          <w:p w:rsidR="0094523F" w:rsidRPr="004757BF" w:rsidRDefault="0094523F" w:rsidP="00A865CD">
            <w:pPr>
              <w:pStyle w:val="TextTabellen"/>
              <w:rPr>
                <w:rFonts w:cs="Arial"/>
                <w:noProof/>
                <w:sz w:val="20"/>
                <w:szCs w:val="22"/>
                <w:lang w:val="en-US"/>
                <w:rPrChange w:id="435" w:author="Hase, Klaus-Rüdiger" w:date="2013-05-16T15:33:00Z">
                  <w:rPr>
                    <w:rFonts w:cs="Arial"/>
                    <w:noProof/>
                    <w:szCs w:val="22"/>
                    <w:lang w:val="en-US"/>
                  </w:rPr>
                </w:rPrChange>
              </w:rPr>
            </w:pPr>
          </w:p>
        </w:tc>
        <w:tc>
          <w:tcPr>
            <w:tcW w:w="1225" w:type="pct"/>
            <w:vAlign w:val="center"/>
          </w:tcPr>
          <w:p w:rsidR="0094523F" w:rsidRPr="004757BF" w:rsidRDefault="0094523F" w:rsidP="00A865CD">
            <w:pPr>
              <w:pStyle w:val="TextTabellen"/>
              <w:rPr>
                <w:rFonts w:cs="Arial"/>
                <w:noProof/>
                <w:sz w:val="20"/>
                <w:szCs w:val="22"/>
                <w:lang w:val="de-AT"/>
                <w:rPrChange w:id="436" w:author="Hase, Klaus-Rüdiger" w:date="2013-05-16T15:33:00Z">
                  <w:rPr>
                    <w:noProof/>
                    <w:lang w:val="de-AT"/>
                  </w:rPr>
                </w:rPrChange>
              </w:rPr>
            </w:pPr>
            <w:r w:rsidRPr="004757BF">
              <w:rPr>
                <w:rFonts w:cs="Arial"/>
                <w:noProof/>
                <w:sz w:val="20"/>
                <w:szCs w:val="22"/>
                <w:lang w:val="de-AT"/>
                <w:rPrChange w:id="437" w:author="Hase, Klaus-Rüdiger" w:date="2013-05-16T15:33:00Z">
                  <w:rPr>
                    <w:noProof/>
                    <w:lang w:val="de-AT"/>
                  </w:rPr>
                </w:rPrChange>
              </w:rPr>
              <w:t>Edited</w:t>
            </w:r>
          </w:p>
        </w:tc>
        <w:tc>
          <w:tcPr>
            <w:tcW w:w="1709" w:type="pct"/>
            <w:vAlign w:val="center"/>
          </w:tcPr>
          <w:p w:rsidR="0094523F" w:rsidRPr="004757BF" w:rsidRDefault="002C4896" w:rsidP="002C4896">
            <w:pPr>
              <w:pStyle w:val="TextTabellen"/>
              <w:rPr>
                <w:rFonts w:cs="Arial"/>
                <w:noProof/>
                <w:sz w:val="20"/>
                <w:szCs w:val="22"/>
                <w:lang w:val="de-AT"/>
                <w:rPrChange w:id="438" w:author="Hase, Klaus-Rüdiger" w:date="2013-05-16T15:33:00Z">
                  <w:rPr>
                    <w:noProof/>
                    <w:lang w:val="de-AT"/>
                  </w:rPr>
                </w:rPrChange>
              </w:rPr>
            </w:pPr>
            <w:r w:rsidRPr="004757BF">
              <w:rPr>
                <w:rFonts w:cs="Arial"/>
                <w:noProof/>
                <w:sz w:val="20"/>
                <w:szCs w:val="22"/>
                <w:lang w:val="de-AT"/>
                <w:rPrChange w:id="439" w:author="Hase, Klaus-Rüdiger" w:date="2013-05-16T15:33:00Z">
                  <w:rPr>
                    <w:noProof/>
                    <w:lang w:val="de-AT"/>
                  </w:rPr>
                </w:rPrChange>
              </w:rPr>
              <w:t>Reviewed</w:t>
            </w:r>
          </w:p>
        </w:tc>
        <w:tc>
          <w:tcPr>
            <w:tcW w:w="1473" w:type="pct"/>
            <w:vAlign w:val="center"/>
          </w:tcPr>
          <w:p w:rsidR="0094523F" w:rsidRPr="004757BF" w:rsidRDefault="0094523F" w:rsidP="00A865CD">
            <w:pPr>
              <w:pStyle w:val="TextTabellen"/>
              <w:rPr>
                <w:rFonts w:cs="Arial"/>
                <w:noProof/>
                <w:sz w:val="20"/>
                <w:szCs w:val="22"/>
                <w:lang w:val="de-AT"/>
                <w:rPrChange w:id="440" w:author="Hase, Klaus-Rüdiger" w:date="2013-05-16T15:33:00Z">
                  <w:rPr>
                    <w:noProof/>
                    <w:lang w:val="de-AT"/>
                  </w:rPr>
                </w:rPrChange>
              </w:rPr>
            </w:pPr>
            <w:r w:rsidRPr="004757BF">
              <w:rPr>
                <w:rFonts w:cs="Arial"/>
                <w:noProof/>
                <w:sz w:val="20"/>
                <w:szCs w:val="22"/>
                <w:lang w:val="de-AT"/>
                <w:rPrChange w:id="441" w:author="Hase, Klaus-Rüdiger" w:date="2013-05-16T15:33:00Z">
                  <w:rPr>
                    <w:noProof/>
                    <w:lang w:val="de-AT"/>
                  </w:rPr>
                </w:rPrChange>
              </w:rPr>
              <w:t>Approved</w:t>
            </w:r>
          </w:p>
        </w:tc>
      </w:tr>
      <w:tr w:rsidR="0094523F" w:rsidRPr="004757BF" w:rsidTr="004757BF">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Change w:id="442" w:author="Hase, Klaus-Rüdiger" w:date="2013-05-16T15:27: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blPrExChange>
        </w:tblPrEx>
        <w:trPr>
          <w:trHeight w:val="1088"/>
          <w:trPrChange w:id="443" w:author="Hase, Klaus-Rüdiger" w:date="2013-05-16T15:27:00Z">
            <w:trPr>
              <w:trHeight w:val="1507"/>
            </w:trPr>
          </w:trPrChange>
        </w:trPr>
        <w:tc>
          <w:tcPr>
            <w:tcW w:w="593" w:type="pct"/>
            <w:tcPrChange w:id="444" w:author="Hase, Klaus-Rüdiger" w:date="2013-05-16T15:27:00Z">
              <w:tcPr>
                <w:tcW w:w="593" w:type="pct"/>
              </w:tcPr>
            </w:tcPrChange>
          </w:tcPr>
          <w:p w:rsidR="0094523F" w:rsidRPr="004757BF" w:rsidRDefault="0094523F" w:rsidP="00A865CD">
            <w:pPr>
              <w:pStyle w:val="TextTabellen"/>
              <w:rPr>
                <w:rFonts w:cs="Arial"/>
                <w:noProof/>
                <w:sz w:val="20"/>
                <w:szCs w:val="22"/>
                <w:lang w:val="de-AT"/>
                <w:rPrChange w:id="445" w:author="Hase, Klaus-Rüdiger" w:date="2013-05-16T15:33:00Z">
                  <w:rPr>
                    <w:rFonts w:cs="Arial"/>
                    <w:noProof/>
                    <w:szCs w:val="22"/>
                    <w:lang w:val="de-AT"/>
                  </w:rPr>
                </w:rPrChange>
              </w:rPr>
            </w:pPr>
            <w:r w:rsidRPr="004757BF">
              <w:rPr>
                <w:rFonts w:cs="Arial"/>
                <w:noProof/>
                <w:sz w:val="20"/>
                <w:szCs w:val="22"/>
                <w:lang w:val="de-AT"/>
                <w:rPrChange w:id="446" w:author="Hase, Klaus-Rüdiger" w:date="2013-05-16T15:33:00Z">
                  <w:rPr>
                    <w:rFonts w:cs="Arial"/>
                    <w:noProof/>
                    <w:szCs w:val="22"/>
                    <w:lang w:val="de-AT"/>
                  </w:rPr>
                </w:rPrChange>
              </w:rPr>
              <w:t>Date</w:t>
            </w:r>
          </w:p>
        </w:tc>
        <w:tc>
          <w:tcPr>
            <w:tcW w:w="1225" w:type="pct"/>
            <w:tcPrChange w:id="447" w:author="Hase, Klaus-Rüdiger" w:date="2013-05-16T15:27:00Z">
              <w:tcPr>
                <w:tcW w:w="1225" w:type="pct"/>
              </w:tcPr>
            </w:tcPrChange>
          </w:tcPr>
          <w:p w:rsidR="0094523F" w:rsidRPr="004757BF" w:rsidRDefault="0094523F" w:rsidP="00A865CD">
            <w:pPr>
              <w:pStyle w:val="TextTabellen"/>
              <w:spacing w:before="240"/>
              <w:rPr>
                <w:rFonts w:cs="Arial"/>
                <w:noProof/>
                <w:sz w:val="20"/>
                <w:szCs w:val="22"/>
                <w:lang w:val="de-AT"/>
                <w:rPrChange w:id="448" w:author="Hase, Klaus-Rüdiger" w:date="2013-05-16T15:33:00Z">
                  <w:rPr>
                    <w:noProof/>
                    <w:lang w:val="de-AT"/>
                  </w:rPr>
                </w:rPrChange>
              </w:rPr>
            </w:pPr>
          </w:p>
        </w:tc>
        <w:tc>
          <w:tcPr>
            <w:tcW w:w="1709" w:type="pct"/>
            <w:tcPrChange w:id="449" w:author="Hase, Klaus-Rüdiger" w:date="2013-05-16T15:27:00Z">
              <w:tcPr>
                <w:tcW w:w="1709" w:type="pct"/>
              </w:tcPr>
            </w:tcPrChange>
          </w:tcPr>
          <w:p w:rsidR="0094523F" w:rsidRPr="004757BF" w:rsidRDefault="0094523F" w:rsidP="00A865CD">
            <w:pPr>
              <w:pStyle w:val="TextTabellen"/>
              <w:rPr>
                <w:rFonts w:cs="Arial"/>
                <w:noProof/>
                <w:sz w:val="20"/>
                <w:szCs w:val="22"/>
                <w:lang w:val="de-AT"/>
                <w:rPrChange w:id="450" w:author="Hase, Klaus-Rüdiger" w:date="2013-05-16T15:33:00Z">
                  <w:rPr>
                    <w:noProof/>
                    <w:lang w:val="de-AT"/>
                  </w:rPr>
                </w:rPrChange>
              </w:rPr>
            </w:pPr>
          </w:p>
        </w:tc>
        <w:tc>
          <w:tcPr>
            <w:tcW w:w="1473" w:type="pct"/>
            <w:tcPrChange w:id="451" w:author="Hase, Klaus-Rüdiger" w:date="2013-05-16T15:27:00Z">
              <w:tcPr>
                <w:tcW w:w="1473" w:type="pct"/>
              </w:tcPr>
            </w:tcPrChange>
          </w:tcPr>
          <w:p w:rsidR="0094523F" w:rsidRPr="004757BF" w:rsidRDefault="0094523F" w:rsidP="00A865CD">
            <w:pPr>
              <w:pStyle w:val="TextTabellen"/>
              <w:spacing w:after="40"/>
              <w:rPr>
                <w:rFonts w:cs="Arial"/>
                <w:noProof/>
                <w:sz w:val="20"/>
                <w:szCs w:val="22"/>
                <w:lang w:val="de-AT"/>
                <w:rPrChange w:id="452" w:author="Hase, Klaus-Rüdiger" w:date="2013-05-16T15:33:00Z">
                  <w:rPr>
                    <w:noProof/>
                    <w:lang w:val="de-AT"/>
                  </w:rPr>
                </w:rPrChange>
              </w:rPr>
            </w:pPr>
          </w:p>
        </w:tc>
      </w:tr>
      <w:tr w:rsidR="00D44313" w:rsidRPr="004757BF" w:rsidTr="004757BF">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Change w:id="453" w:author="Hase, Klaus-Rüdiger" w:date="2013-05-16T15:27:00Z">
            <w:tblPrEx>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blPrExChange>
        </w:tblPrEx>
        <w:trPr>
          <w:trHeight w:hRule="exact" w:val="571"/>
          <w:trPrChange w:id="454" w:author="Hase, Klaus-Rüdiger" w:date="2013-05-16T15:27:00Z">
            <w:trPr>
              <w:trHeight w:hRule="exact" w:val="700"/>
            </w:trPr>
          </w:trPrChange>
        </w:trPr>
        <w:tc>
          <w:tcPr>
            <w:tcW w:w="593" w:type="pct"/>
            <w:vAlign w:val="center"/>
            <w:tcPrChange w:id="455" w:author="Hase, Klaus-Rüdiger" w:date="2013-05-16T15:27:00Z">
              <w:tcPr>
                <w:tcW w:w="593" w:type="pct"/>
                <w:vAlign w:val="center"/>
              </w:tcPr>
            </w:tcPrChange>
          </w:tcPr>
          <w:p w:rsidR="00D44313" w:rsidRPr="004757BF" w:rsidRDefault="00D44313" w:rsidP="00A865CD">
            <w:pPr>
              <w:pStyle w:val="TextTabellen"/>
              <w:rPr>
                <w:rFonts w:cs="Arial"/>
                <w:noProof/>
                <w:sz w:val="20"/>
                <w:szCs w:val="22"/>
                <w:lang w:val="de-AT"/>
                <w:rPrChange w:id="456" w:author="Hase, Klaus-Rüdiger" w:date="2013-05-16T15:33:00Z">
                  <w:rPr>
                    <w:rFonts w:cs="Arial"/>
                    <w:noProof/>
                    <w:szCs w:val="22"/>
                    <w:lang w:val="de-AT"/>
                  </w:rPr>
                </w:rPrChange>
              </w:rPr>
            </w:pPr>
            <w:r w:rsidRPr="004757BF">
              <w:rPr>
                <w:rFonts w:cs="Arial"/>
                <w:noProof/>
                <w:sz w:val="20"/>
                <w:szCs w:val="22"/>
                <w:lang w:val="de-AT"/>
                <w:rPrChange w:id="457" w:author="Hase, Klaus-Rüdiger" w:date="2013-05-16T15:33:00Z">
                  <w:rPr>
                    <w:rFonts w:cs="Arial"/>
                    <w:noProof/>
                    <w:szCs w:val="22"/>
                    <w:lang w:val="de-AT"/>
                  </w:rPr>
                </w:rPrChange>
              </w:rPr>
              <w:t>Name</w:t>
            </w:r>
          </w:p>
        </w:tc>
        <w:tc>
          <w:tcPr>
            <w:tcW w:w="1225" w:type="pct"/>
            <w:vAlign w:val="center"/>
            <w:tcPrChange w:id="458" w:author="Hase, Klaus-Rüdiger" w:date="2013-05-16T15:27:00Z">
              <w:tcPr>
                <w:tcW w:w="1225" w:type="pct"/>
                <w:vAlign w:val="center"/>
              </w:tcPr>
            </w:tcPrChange>
          </w:tcPr>
          <w:p w:rsidR="00D44313" w:rsidRPr="004757BF" w:rsidRDefault="00D44313" w:rsidP="00A865CD">
            <w:pPr>
              <w:pStyle w:val="TextTabellen"/>
              <w:rPr>
                <w:rFonts w:cs="Arial"/>
                <w:noProof/>
                <w:sz w:val="20"/>
                <w:szCs w:val="22"/>
                <w:lang w:val="de-AT"/>
                <w:rPrChange w:id="459" w:author="Hase, Klaus-Rüdiger" w:date="2013-05-16T15:33:00Z">
                  <w:rPr>
                    <w:noProof/>
                    <w:lang w:val="de-AT"/>
                  </w:rPr>
                </w:rPrChange>
              </w:rPr>
            </w:pPr>
            <w:r w:rsidRPr="004757BF">
              <w:rPr>
                <w:rFonts w:cs="Arial"/>
                <w:noProof/>
                <w:sz w:val="20"/>
                <w:szCs w:val="22"/>
                <w:lang w:val="de-AT"/>
                <w:rPrChange w:id="460" w:author="Hase, Klaus-Rüdiger" w:date="2013-05-16T15:33:00Z">
                  <w:rPr>
                    <w:noProof/>
                    <w:lang w:val="de-AT"/>
                  </w:rPr>
                </w:rPrChange>
              </w:rPr>
              <w:t xml:space="preserve">Baseliyos Jacob </w:t>
            </w:r>
          </w:p>
        </w:tc>
        <w:tc>
          <w:tcPr>
            <w:tcW w:w="1709" w:type="pct"/>
            <w:vAlign w:val="center"/>
            <w:tcPrChange w:id="461" w:author="Hase, Klaus-Rüdiger" w:date="2013-05-16T15:27:00Z">
              <w:tcPr>
                <w:tcW w:w="1709" w:type="pct"/>
                <w:vAlign w:val="center"/>
              </w:tcPr>
            </w:tcPrChange>
          </w:tcPr>
          <w:p w:rsidR="00D44313" w:rsidRPr="004757BF" w:rsidRDefault="00D44313" w:rsidP="002C4896">
            <w:pPr>
              <w:pStyle w:val="TextTabellen"/>
              <w:rPr>
                <w:rFonts w:cs="Arial"/>
                <w:noProof/>
                <w:sz w:val="20"/>
                <w:szCs w:val="22"/>
                <w:lang w:val="en-US"/>
                <w:rPrChange w:id="462" w:author="Hase, Klaus-Rüdiger" w:date="2013-05-16T15:33:00Z">
                  <w:rPr>
                    <w:noProof/>
                    <w:lang w:val="en-US"/>
                  </w:rPr>
                </w:rPrChange>
              </w:rPr>
            </w:pPr>
            <w:ins w:id="463" w:author="Hase, Klaus-Rüdiger" w:date="2013-05-16T12:26:00Z">
              <w:r w:rsidRPr="004757BF">
                <w:rPr>
                  <w:rFonts w:cs="Arial"/>
                  <w:noProof/>
                  <w:sz w:val="20"/>
                  <w:szCs w:val="22"/>
                  <w:lang w:val="en-US"/>
                  <w:rPrChange w:id="464" w:author="Hase, Klaus-Rüdiger" w:date="2013-05-16T15:33:00Z">
                    <w:rPr>
                      <w:noProof/>
                      <w:lang w:val="en-US"/>
                    </w:rPr>
                  </w:rPrChange>
                </w:rPr>
                <w:t>Jos Holtzer</w:t>
              </w:r>
            </w:ins>
            <w:del w:id="465" w:author="Hase, Klaus-Rüdiger" w:date="2013-05-16T12:26:00Z">
              <w:r w:rsidRPr="004757BF" w:rsidDel="007A71BC">
                <w:rPr>
                  <w:rFonts w:cs="Arial"/>
                  <w:noProof/>
                  <w:sz w:val="20"/>
                  <w:szCs w:val="22"/>
                  <w:lang w:val="en-US"/>
                  <w:rPrChange w:id="466" w:author="Hase, Klaus-Rüdiger" w:date="2013-05-16T15:33:00Z">
                    <w:rPr>
                      <w:noProof/>
                      <w:lang w:val="en-US"/>
                    </w:rPr>
                  </w:rPrChange>
                </w:rPr>
                <w:delText>Jos Holtzer</w:delText>
              </w:r>
            </w:del>
          </w:p>
        </w:tc>
        <w:tc>
          <w:tcPr>
            <w:tcW w:w="1473" w:type="pct"/>
            <w:vAlign w:val="center"/>
            <w:tcPrChange w:id="467" w:author="Hase, Klaus-Rüdiger" w:date="2013-05-16T15:27:00Z">
              <w:tcPr>
                <w:tcW w:w="1473" w:type="pct"/>
                <w:vAlign w:val="center"/>
              </w:tcPr>
            </w:tcPrChange>
          </w:tcPr>
          <w:p w:rsidR="00D44313" w:rsidRPr="004757BF" w:rsidRDefault="00D44313" w:rsidP="0045185A">
            <w:pPr>
              <w:pStyle w:val="TextTabellen"/>
              <w:rPr>
                <w:rFonts w:cs="Arial"/>
                <w:noProof/>
                <w:sz w:val="20"/>
                <w:szCs w:val="22"/>
                <w:lang w:val="en-US"/>
                <w:rPrChange w:id="468" w:author="Hase, Klaus-Rüdiger" w:date="2013-05-16T15:33:00Z">
                  <w:rPr>
                    <w:noProof/>
                    <w:lang w:val="en-US"/>
                  </w:rPr>
                </w:rPrChange>
              </w:rPr>
            </w:pPr>
            <w:ins w:id="469" w:author="Hase, Klaus-Rüdiger" w:date="2013-05-16T12:26:00Z">
              <w:r w:rsidRPr="004757BF">
                <w:rPr>
                  <w:rFonts w:cs="Arial"/>
                  <w:noProof/>
                  <w:sz w:val="20"/>
                  <w:szCs w:val="22"/>
                  <w:lang w:val="en-US"/>
                  <w:rPrChange w:id="470" w:author="Hase, Klaus-Rüdiger" w:date="2013-05-16T15:33:00Z">
                    <w:rPr>
                      <w:noProof/>
                      <w:lang w:val="en-US"/>
                    </w:rPr>
                  </w:rPrChange>
                </w:rPr>
                <w:t>Dr. Klaus-Rüdiger Hase</w:t>
              </w:r>
            </w:ins>
            <w:del w:id="471" w:author="Hase, Klaus-Rüdiger" w:date="2013-05-16T12:26:00Z">
              <w:r w:rsidRPr="004757BF" w:rsidDel="007A71BC">
                <w:rPr>
                  <w:rFonts w:cs="Arial"/>
                  <w:noProof/>
                  <w:sz w:val="20"/>
                  <w:szCs w:val="22"/>
                  <w:lang w:val="en-US"/>
                  <w:rPrChange w:id="472" w:author="Hase, Klaus-Rüdiger" w:date="2013-05-16T15:33:00Z">
                    <w:rPr>
                      <w:noProof/>
                      <w:lang w:val="en-US"/>
                    </w:rPr>
                  </w:rPrChange>
                </w:rPr>
                <w:delText>Dr. Klaus-Rüdiger Hase</w:delText>
              </w:r>
            </w:del>
          </w:p>
        </w:tc>
      </w:tr>
      <w:tr w:rsidR="00D44313" w:rsidRPr="004757BF" w:rsidTr="00795CFA">
        <w:trPr>
          <w:trHeight w:val="626"/>
        </w:trPr>
        <w:tc>
          <w:tcPr>
            <w:tcW w:w="593" w:type="pct"/>
            <w:vAlign w:val="center"/>
          </w:tcPr>
          <w:p w:rsidR="00D44313" w:rsidRPr="004757BF" w:rsidRDefault="00D44313" w:rsidP="00A865CD">
            <w:pPr>
              <w:pStyle w:val="TextTabellen"/>
              <w:rPr>
                <w:rFonts w:cs="Arial"/>
                <w:noProof/>
                <w:sz w:val="20"/>
                <w:szCs w:val="22"/>
                <w:lang w:val="en-US"/>
                <w:rPrChange w:id="473" w:author="Hase, Klaus-Rüdiger" w:date="2013-05-16T15:33:00Z">
                  <w:rPr>
                    <w:rFonts w:cs="Arial"/>
                    <w:noProof/>
                    <w:szCs w:val="22"/>
                    <w:lang w:val="en-US"/>
                  </w:rPr>
                </w:rPrChange>
              </w:rPr>
            </w:pPr>
            <w:r w:rsidRPr="004757BF">
              <w:rPr>
                <w:rFonts w:cs="Arial"/>
                <w:noProof/>
                <w:sz w:val="20"/>
                <w:szCs w:val="22"/>
                <w:lang w:val="en-US"/>
                <w:rPrChange w:id="474" w:author="Hase, Klaus-Rüdiger" w:date="2013-05-16T15:33:00Z">
                  <w:rPr>
                    <w:rFonts w:cs="Arial"/>
                    <w:noProof/>
                    <w:szCs w:val="22"/>
                    <w:lang w:val="en-US"/>
                  </w:rPr>
                </w:rPrChange>
              </w:rPr>
              <w:t>Function</w:t>
            </w:r>
          </w:p>
        </w:tc>
        <w:tc>
          <w:tcPr>
            <w:tcW w:w="1225" w:type="pct"/>
            <w:vAlign w:val="center"/>
          </w:tcPr>
          <w:p w:rsidR="00D44313" w:rsidRPr="004757BF" w:rsidRDefault="00D44313" w:rsidP="00A865CD">
            <w:pPr>
              <w:pStyle w:val="TextTabellen"/>
              <w:rPr>
                <w:rFonts w:cs="Arial"/>
                <w:noProof/>
                <w:sz w:val="20"/>
                <w:szCs w:val="22"/>
                <w:lang w:val="de-DE"/>
                <w:rPrChange w:id="475" w:author="Hase, Klaus-Rüdiger" w:date="2013-05-16T15:33:00Z">
                  <w:rPr>
                    <w:noProof/>
                    <w:lang w:val="en-GB"/>
                  </w:rPr>
                </w:rPrChange>
              </w:rPr>
            </w:pPr>
            <w:r w:rsidRPr="004757BF">
              <w:rPr>
                <w:rFonts w:cs="Arial"/>
                <w:noProof/>
                <w:sz w:val="20"/>
                <w:szCs w:val="22"/>
                <w:lang w:val="de-DE"/>
                <w:rPrChange w:id="476" w:author="Hase, Klaus-Rüdiger" w:date="2013-05-16T15:33:00Z">
                  <w:rPr>
                    <w:noProof/>
                    <w:lang w:val="en-GB"/>
                  </w:rPr>
                </w:rPrChange>
              </w:rPr>
              <w:t>openETCS</w:t>
            </w:r>
            <w:ins w:id="477" w:author="Hase, Klaus-Rüdiger" w:date="2013-05-16T12:27:00Z">
              <w:r w:rsidRPr="004757BF">
                <w:rPr>
                  <w:rFonts w:cs="Arial"/>
                  <w:noProof/>
                  <w:sz w:val="20"/>
                  <w:szCs w:val="22"/>
                  <w:lang w:val="de-DE"/>
                  <w:rPrChange w:id="478" w:author="Hase, Klaus-Rüdiger" w:date="2013-05-16T15:33:00Z">
                    <w:rPr>
                      <w:noProof/>
                      <w:lang w:val="en-GB"/>
                    </w:rPr>
                  </w:rPrChange>
                </w:rPr>
                <w:t xml:space="preserve"> WP1-L</w:t>
              </w:r>
              <w:r w:rsidRPr="004757BF">
                <w:rPr>
                  <w:rFonts w:cs="Arial"/>
                  <w:noProof/>
                  <w:sz w:val="20"/>
                  <w:szCs w:val="22"/>
                  <w:lang w:val="de-DE"/>
                  <w:rPrChange w:id="479" w:author="Hase, Klaus-Rüdiger" w:date="2013-05-16T15:33:00Z">
                    <w:rPr>
                      <w:noProof/>
                      <w:lang w:val="en-GB"/>
                    </w:rPr>
                  </w:rPrChange>
                </w:rPr>
                <w:br/>
                <w:t>DB Netz AG</w:t>
              </w:r>
            </w:ins>
          </w:p>
        </w:tc>
        <w:tc>
          <w:tcPr>
            <w:tcW w:w="1709" w:type="pct"/>
            <w:vAlign w:val="center"/>
          </w:tcPr>
          <w:p w:rsidR="00D44313" w:rsidRPr="004757BF" w:rsidRDefault="00D44313" w:rsidP="003E59CA">
            <w:pPr>
              <w:pStyle w:val="TextTabellen"/>
              <w:rPr>
                <w:rFonts w:cs="Arial"/>
                <w:noProof/>
                <w:sz w:val="20"/>
                <w:szCs w:val="22"/>
                <w:lang w:val="en-GB"/>
                <w:rPrChange w:id="480" w:author="Hase, Klaus-Rüdiger" w:date="2013-05-16T15:33:00Z">
                  <w:rPr>
                    <w:rFonts w:cs="Arial"/>
                    <w:noProof/>
                    <w:szCs w:val="22"/>
                    <w:lang w:val="en-GB"/>
                  </w:rPr>
                </w:rPrChange>
              </w:rPr>
            </w:pPr>
            <w:ins w:id="481" w:author="Hase, Klaus-Rüdiger" w:date="2013-05-16T12:26:00Z">
              <w:r w:rsidRPr="004757BF">
                <w:rPr>
                  <w:rFonts w:cs="Arial"/>
                  <w:noProof/>
                  <w:sz w:val="20"/>
                  <w:szCs w:val="22"/>
                  <w:lang w:val="en-GB"/>
                  <w:rPrChange w:id="482" w:author="Hase, Klaus-Rüdiger" w:date="2013-05-16T15:33:00Z">
                    <w:rPr>
                      <w:rFonts w:cs="Arial"/>
                      <w:noProof/>
                      <w:szCs w:val="22"/>
                      <w:lang w:val="en-GB"/>
                    </w:rPr>
                  </w:rPrChange>
                </w:rPr>
                <w:t>Head of Project Management</w:t>
              </w:r>
              <w:r w:rsidRPr="004757BF">
                <w:rPr>
                  <w:rFonts w:cs="Arial"/>
                  <w:noProof/>
                  <w:sz w:val="20"/>
                  <w:szCs w:val="22"/>
                  <w:lang w:val="en-GB"/>
                  <w:rPrChange w:id="483" w:author="Hase, Klaus-Rüdiger" w:date="2013-05-16T15:33:00Z">
                    <w:rPr>
                      <w:rFonts w:cs="Arial"/>
                      <w:noProof/>
                      <w:szCs w:val="22"/>
                      <w:lang w:val="en-GB"/>
                    </w:rPr>
                  </w:rPrChange>
                </w:rPr>
                <w:br/>
                <w:t>NS Reizigers</w:t>
              </w:r>
            </w:ins>
            <w:del w:id="484" w:author="Hase, Klaus-Rüdiger" w:date="2013-05-16T12:26:00Z">
              <w:r w:rsidRPr="004757BF" w:rsidDel="007A71BC">
                <w:rPr>
                  <w:rFonts w:cs="Arial"/>
                  <w:noProof/>
                  <w:sz w:val="20"/>
                  <w:szCs w:val="22"/>
                  <w:lang w:val="en-GB"/>
                  <w:rPrChange w:id="485" w:author="Hase, Klaus-Rüdiger" w:date="2013-05-16T15:33:00Z">
                    <w:rPr>
                      <w:rFonts w:cs="Arial"/>
                      <w:noProof/>
                      <w:szCs w:val="22"/>
                      <w:lang w:val="en-GB"/>
                    </w:rPr>
                  </w:rPrChange>
                </w:rPr>
                <w:delText>Head of Project Management</w:delText>
              </w:r>
              <w:r w:rsidRPr="004757BF" w:rsidDel="007A71BC">
                <w:rPr>
                  <w:rFonts w:cs="Arial"/>
                  <w:noProof/>
                  <w:sz w:val="20"/>
                  <w:szCs w:val="22"/>
                  <w:lang w:val="en-GB"/>
                  <w:rPrChange w:id="486" w:author="Hase, Klaus-Rüdiger" w:date="2013-05-16T15:33:00Z">
                    <w:rPr>
                      <w:rFonts w:cs="Arial"/>
                      <w:noProof/>
                      <w:szCs w:val="22"/>
                      <w:lang w:val="en-GB"/>
                    </w:rPr>
                  </w:rPrChange>
                </w:rPr>
                <w:br/>
                <w:delText>NS Reizigers</w:delText>
              </w:r>
            </w:del>
          </w:p>
        </w:tc>
        <w:tc>
          <w:tcPr>
            <w:tcW w:w="1473" w:type="pct"/>
            <w:vAlign w:val="center"/>
          </w:tcPr>
          <w:p w:rsidR="00D44313" w:rsidRPr="004757BF" w:rsidRDefault="00D44313" w:rsidP="0045185A">
            <w:pPr>
              <w:pStyle w:val="TextTabellen"/>
              <w:rPr>
                <w:rFonts w:cs="Arial"/>
                <w:noProof/>
                <w:sz w:val="20"/>
                <w:szCs w:val="22"/>
                <w:lang w:val="en-GB"/>
                <w:rPrChange w:id="487" w:author="Hase, Klaus-Rüdiger" w:date="2013-05-16T15:33:00Z">
                  <w:rPr>
                    <w:noProof/>
                    <w:lang w:val="en-GB"/>
                  </w:rPr>
                </w:rPrChange>
              </w:rPr>
            </w:pPr>
            <w:ins w:id="488" w:author="Hase, Klaus-Rüdiger" w:date="2013-05-16T12:26:00Z">
              <w:r w:rsidRPr="004757BF">
                <w:rPr>
                  <w:rFonts w:cs="Arial"/>
                  <w:noProof/>
                  <w:sz w:val="20"/>
                  <w:szCs w:val="22"/>
                  <w:lang w:val="en-GB"/>
                  <w:rPrChange w:id="489" w:author="Hase, Klaus-Rüdiger" w:date="2013-05-16T15:33:00Z">
                    <w:rPr>
                      <w:noProof/>
                      <w:lang w:val="en-GB"/>
                    </w:rPr>
                  </w:rPrChange>
                </w:rPr>
                <w:t>Projectleader openETCS</w:t>
              </w:r>
            </w:ins>
            <w:ins w:id="490" w:author="Hase, Klaus-Rüdiger" w:date="2013-05-16T12:27:00Z">
              <w:r w:rsidRPr="004757BF">
                <w:rPr>
                  <w:rFonts w:cs="Arial"/>
                  <w:noProof/>
                  <w:sz w:val="20"/>
                  <w:szCs w:val="22"/>
                  <w:lang w:val="en-GB"/>
                  <w:rPrChange w:id="491" w:author="Hase, Klaus-Rüdiger" w:date="2013-05-16T15:33:00Z">
                    <w:rPr>
                      <w:noProof/>
                      <w:lang w:val="en-GB"/>
                    </w:rPr>
                  </w:rPrChange>
                </w:rPr>
                <w:br/>
                <w:t>DB Netz AG</w:t>
              </w:r>
            </w:ins>
            <w:del w:id="492" w:author="Hase, Klaus-Rüdiger" w:date="2013-05-16T12:26:00Z">
              <w:r w:rsidRPr="004757BF" w:rsidDel="007A71BC">
                <w:rPr>
                  <w:rFonts w:cs="Arial"/>
                  <w:noProof/>
                  <w:sz w:val="20"/>
                  <w:szCs w:val="22"/>
                  <w:lang w:val="en-GB"/>
                  <w:rPrChange w:id="493" w:author="Hase, Klaus-Rüdiger" w:date="2013-05-16T15:33:00Z">
                    <w:rPr>
                      <w:noProof/>
                      <w:lang w:val="en-GB"/>
                    </w:rPr>
                  </w:rPrChange>
                </w:rPr>
                <w:delText>Projectleader openETCS</w:delText>
              </w:r>
            </w:del>
          </w:p>
        </w:tc>
      </w:tr>
    </w:tbl>
    <w:p w:rsidR="006D5C6C" w:rsidRPr="004757BF" w:rsidRDefault="006D5C6C" w:rsidP="0094523F">
      <w:pPr>
        <w:rPr>
          <w:ins w:id="494" w:author="Hase, Klaus-Rüdiger" w:date="2013-05-16T15:24:00Z"/>
          <w:rFonts w:ascii="Arial" w:hAnsi="Arial" w:cs="Arial"/>
          <w:sz w:val="20"/>
          <w:szCs w:val="22"/>
          <w:lang w:val="en-US"/>
          <w:rPrChange w:id="495" w:author="Hase, Klaus-Rüdiger" w:date="2013-05-16T15:33:00Z">
            <w:rPr>
              <w:ins w:id="496" w:author="Hase, Klaus-Rüdiger" w:date="2013-05-16T15:24:00Z"/>
              <w:lang w:val="en-US"/>
            </w:rPr>
          </w:rPrChange>
        </w:rPr>
      </w:pPr>
    </w:p>
    <w:p w:rsidR="004757BF" w:rsidRPr="004757BF" w:rsidRDefault="004757BF">
      <w:pPr>
        <w:rPr>
          <w:ins w:id="497" w:author="Hase, Klaus-Rüdiger" w:date="2013-05-16T15:30:00Z"/>
          <w:rFonts w:ascii="Arial" w:hAnsi="Arial" w:cs="Arial"/>
          <w:sz w:val="20"/>
          <w:szCs w:val="22"/>
          <w:lang w:val="en-US"/>
          <w:rPrChange w:id="498" w:author="Hase, Klaus-Rüdiger" w:date="2013-05-16T15:33:00Z">
            <w:rPr>
              <w:ins w:id="499" w:author="Hase, Klaus-Rüdiger" w:date="2013-05-16T15:30:00Z"/>
              <w:rFonts w:ascii="Arial" w:hAnsi="Arial" w:cs="Arial"/>
              <w:sz w:val="22"/>
              <w:szCs w:val="22"/>
              <w:lang w:val="en-US"/>
            </w:rPr>
          </w:rPrChange>
        </w:rPr>
      </w:pPr>
      <w:ins w:id="500" w:author="Hase, Klaus-Rüdiger" w:date="2013-05-16T15:30:00Z">
        <w:r w:rsidRPr="004757BF">
          <w:rPr>
            <w:rFonts w:ascii="Arial" w:hAnsi="Arial" w:cs="Arial"/>
            <w:sz w:val="20"/>
            <w:szCs w:val="22"/>
            <w:lang w:val="en-US"/>
            <w:rPrChange w:id="501" w:author="Hase, Klaus-Rüdiger" w:date="2013-05-16T15:33:00Z">
              <w:rPr>
                <w:rFonts w:ascii="Arial" w:hAnsi="Arial" w:cs="Arial"/>
                <w:sz w:val="22"/>
                <w:szCs w:val="22"/>
                <w:lang w:val="en-US"/>
              </w:rPr>
            </w:rPrChange>
          </w:rPr>
          <w:br w:type="page"/>
        </w:r>
      </w:ins>
    </w:p>
    <w:p w:rsidR="0094523F" w:rsidRPr="004757BF" w:rsidDel="006D5C6C" w:rsidRDefault="0094523F" w:rsidP="0094523F">
      <w:pPr>
        <w:rPr>
          <w:del w:id="502" w:author="Hase, Klaus-Rüdiger" w:date="2013-05-16T15:24:00Z"/>
          <w:rFonts w:ascii="Arial" w:hAnsi="Arial" w:cs="Arial"/>
          <w:sz w:val="22"/>
          <w:szCs w:val="22"/>
          <w:lang w:val="en-US"/>
          <w:rPrChange w:id="503" w:author="Hase, Klaus-Rüdiger" w:date="2013-05-16T15:30:00Z">
            <w:rPr>
              <w:del w:id="504" w:author="Hase, Klaus-Rüdiger" w:date="2013-05-16T15:24:00Z"/>
              <w:lang w:val="en-US"/>
            </w:rPr>
          </w:rPrChange>
        </w:rPr>
      </w:pPr>
    </w:p>
    <w:p w:rsidR="0094523F" w:rsidRPr="004757BF" w:rsidDel="006D5C6C" w:rsidRDefault="0094523F" w:rsidP="0094523F">
      <w:pPr>
        <w:rPr>
          <w:del w:id="505" w:author="Hase, Klaus-Rüdiger" w:date="2013-05-16T15:24:00Z"/>
          <w:rFonts w:ascii="Arial" w:hAnsi="Arial" w:cs="Arial"/>
          <w:sz w:val="22"/>
          <w:szCs w:val="22"/>
          <w:lang w:val="en-US"/>
          <w:rPrChange w:id="506" w:author="Hase, Klaus-Rüdiger" w:date="2013-05-16T15:30:00Z">
            <w:rPr>
              <w:del w:id="507" w:author="Hase, Klaus-Rüdiger" w:date="2013-05-16T15:24:00Z"/>
              <w:lang w:val="en-US"/>
            </w:rPr>
          </w:rPrChange>
        </w:rPr>
      </w:pPr>
    </w:p>
    <w:p w:rsidR="0094523F" w:rsidRPr="004757BF" w:rsidDel="006D5C6C" w:rsidRDefault="0094523F" w:rsidP="0094523F">
      <w:pPr>
        <w:rPr>
          <w:del w:id="508" w:author="Hase, Klaus-Rüdiger" w:date="2013-05-16T15:24:00Z"/>
          <w:rFonts w:ascii="Arial" w:hAnsi="Arial" w:cs="Arial"/>
          <w:sz w:val="22"/>
          <w:szCs w:val="22"/>
          <w:lang w:val="en-US"/>
          <w:rPrChange w:id="509" w:author="Hase, Klaus-Rüdiger" w:date="2013-05-16T15:30:00Z">
            <w:rPr>
              <w:del w:id="510" w:author="Hase, Klaus-Rüdiger" w:date="2013-05-16T15:24:00Z"/>
              <w:lang w:val="en-US"/>
            </w:rPr>
          </w:rPrChange>
        </w:rPr>
      </w:pPr>
    </w:p>
    <w:p w:rsidR="0094523F" w:rsidRPr="004757BF" w:rsidDel="006D5C6C" w:rsidRDefault="0094523F" w:rsidP="0094523F">
      <w:pPr>
        <w:rPr>
          <w:del w:id="511" w:author="Hase, Klaus-Rüdiger" w:date="2013-05-16T15:24:00Z"/>
          <w:rFonts w:ascii="Arial" w:hAnsi="Arial" w:cs="Arial"/>
          <w:sz w:val="22"/>
          <w:szCs w:val="22"/>
          <w:lang w:val="en-US"/>
          <w:rPrChange w:id="512" w:author="Hase, Klaus-Rüdiger" w:date="2013-05-16T15:30:00Z">
            <w:rPr>
              <w:del w:id="513" w:author="Hase, Klaus-Rüdiger" w:date="2013-05-16T15:24:00Z"/>
              <w:lang w:val="en-US"/>
            </w:rPr>
          </w:rPrChange>
        </w:rPr>
      </w:pPr>
    </w:p>
    <w:p w:rsidR="0094523F" w:rsidRPr="004757BF" w:rsidDel="006D5C6C" w:rsidRDefault="0094523F" w:rsidP="0094523F">
      <w:pPr>
        <w:rPr>
          <w:del w:id="514" w:author="Hase, Klaus-Rüdiger" w:date="2013-05-16T15:24:00Z"/>
          <w:rFonts w:ascii="Arial" w:hAnsi="Arial" w:cs="Arial"/>
          <w:sz w:val="22"/>
          <w:szCs w:val="22"/>
          <w:lang w:val="en-US"/>
          <w:rPrChange w:id="515" w:author="Hase, Klaus-Rüdiger" w:date="2013-05-16T15:30:00Z">
            <w:rPr>
              <w:del w:id="516" w:author="Hase, Klaus-Rüdiger" w:date="2013-05-16T15:24:00Z"/>
              <w:lang w:val="en-US"/>
            </w:rPr>
          </w:rPrChange>
        </w:rPr>
      </w:pPr>
    </w:p>
    <w:p w:rsidR="0094523F" w:rsidRPr="004757BF" w:rsidDel="006D5C6C" w:rsidRDefault="0094523F" w:rsidP="0094523F">
      <w:pPr>
        <w:rPr>
          <w:del w:id="517" w:author="Hase, Klaus-Rüdiger" w:date="2013-05-16T15:24:00Z"/>
          <w:rFonts w:ascii="Arial" w:hAnsi="Arial" w:cs="Arial"/>
          <w:sz w:val="22"/>
          <w:szCs w:val="22"/>
          <w:lang w:val="en-US"/>
          <w:rPrChange w:id="518" w:author="Hase, Klaus-Rüdiger" w:date="2013-05-16T15:30:00Z">
            <w:rPr>
              <w:del w:id="519" w:author="Hase, Klaus-Rüdiger" w:date="2013-05-16T15:24:00Z"/>
              <w:lang w:val="en-US"/>
            </w:rPr>
          </w:rPrChange>
        </w:rPr>
      </w:pPr>
    </w:p>
    <w:p w:rsidR="0094523F" w:rsidRPr="004757BF" w:rsidDel="006D5C6C" w:rsidRDefault="0094523F" w:rsidP="0094523F">
      <w:pPr>
        <w:rPr>
          <w:del w:id="520" w:author="Hase, Klaus-Rüdiger" w:date="2013-05-16T15:24:00Z"/>
          <w:rFonts w:ascii="Arial" w:hAnsi="Arial" w:cs="Arial"/>
          <w:sz w:val="22"/>
          <w:szCs w:val="22"/>
          <w:lang w:val="en-US"/>
          <w:rPrChange w:id="521" w:author="Hase, Klaus-Rüdiger" w:date="2013-05-16T15:30:00Z">
            <w:rPr>
              <w:del w:id="522" w:author="Hase, Klaus-Rüdiger" w:date="2013-05-16T15:24:00Z"/>
              <w:lang w:val="en-US"/>
            </w:rPr>
          </w:rPrChange>
        </w:rPr>
      </w:pPr>
    </w:p>
    <w:p w:rsidR="0094523F" w:rsidRPr="004757BF" w:rsidDel="006D5C6C" w:rsidRDefault="0094523F" w:rsidP="0094523F">
      <w:pPr>
        <w:rPr>
          <w:del w:id="523" w:author="Hase, Klaus-Rüdiger" w:date="2013-05-16T15:24:00Z"/>
          <w:rFonts w:ascii="Arial" w:hAnsi="Arial" w:cs="Arial"/>
          <w:sz w:val="22"/>
          <w:szCs w:val="22"/>
          <w:lang w:val="en-US"/>
          <w:rPrChange w:id="524" w:author="Hase, Klaus-Rüdiger" w:date="2013-05-16T15:30:00Z">
            <w:rPr>
              <w:del w:id="525" w:author="Hase, Klaus-Rüdiger" w:date="2013-05-16T15:24:00Z"/>
              <w:lang w:val="en-US"/>
            </w:rPr>
          </w:rPrChange>
        </w:rPr>
      </w:pPr>
    </w:p>
    <w:p w:rsidR="0094523F" w:rsidRPr="004757BF" w:rsidDel="006D5C6C" w:rsidRDefault="0094523F" w:rsidP="0094523F">
      <w:pPr>
        <w:rPr>
          <w:del w:id="526" w:author="Hase, Klaus-Rüdiger" w:date="2013-05-16T15:24:00Z"/>
          <w:rFonts w:ascii="Arial" w:hAnsi="Arial" w:cs="Arial"/>
          <w:sz w:val="22"/>
          <w:szCs w:val="22"/>
          <w:lang w:val="en-US"/>
          <w:rPrChange w:id="527" w:author="Hase, Klaus-Rüdiger" w:date="2013-05-16T15:30:00Z">
            <w:rPr>
              <w:del w:id="528" w:author="Hase, Klaus-Rüdiger" w:date="2013-05-16T15:24:00Z"/>
              <w:lang w:val="en-US"/>
            </w:rPr>
          </w:rPrChange>
        </w:rPr>
      </w:pPr>
    </w:p>
    <w:p w:rsidR="0094523F" w:rsidRPr="004757BF" w:rsidDel="006D5C6C" w:rsidRDefault="0094523F" w:rsidP="0094523F">
      <w:pPr>
        <w:rPr>
          <w:del w:id="529" w:author="Hase, Klaus-Rüdiger" w:date="2013-05-16T15:24:00Z"/>
          <w:rFonts w:ascii="Arial" w:hAnsi="Arial" w:cs="Arial"/>
          <w:sz w:val="22"/>
          <w:szCs w:val="22"/>
          <w:lang w:val="en-US"/>
          <w:rPrChange w:id="530" w:author="Hase, Klaus-Rüdiger" w:date="2013-05-16T15:30:00Z">
            <w:rPr>
              <w:del w:id="531" w:author="Hase, Klaus-Rüdiger" w:date="2013-05-16T15:24:00Z"/>
              <w:lang w:val="en-US"/>
            </w:rPr>
          </w:rPrChange>
        </w:rPr>
      </w:pPr>
    </w:p>
    <w:p w:rsidR="0094523F" w:rsidRPr="004757BF" w:rsidDel="006D5C6C" w:rsidRDefault="0094523F" w:rsidP="0094523F">
      <w:pPr>
        <w:rPr>
          <w:del w:id="532" w:author="Hase, Klaus-Rüdiger" w:date="2013-05-16T15:24:00Z"/>
          <w:rFonts w:ascii="Arial" w:hAnsi="Arial" w:cs="Arial"/>
          <w:sz w:val="22"/>
          <w:szCs w:val="22"/>
          <w:lang w:val="en-US"/>
          <w:rPrChange w:id="533" w:author="Hase, Klaus-Rüdiger" w:date="2013-05-16T15:30:00Z">
            <w:rPr>
              <w:del w:id="534" w:author="Hase, Klaus-Rüdiger" w:date="2013-05-16T15:24:00Z"/>
              <w:lang w:val="en-US"/>
            </w:rPr>
          </w:rPrChange>
        </w:rPr>
      </w:pPr>
    </w:p>
    <w:p w:rsidR="0094523F" w:rsidRPr="004757BF" w:rsidDel="006D5C6C" w:rsidRDefault="0094523F" w:rsidP="0094523F">
      <w:pPr>
        <w:rPr>
          <w:del w:id="535" w:author="Hase, Klaus-Rüdiger" w:date="2013-05-16T15:23:00Z"/>
          <w:rFonts w:ascii="Arial" w:hAnsi="Arial" w:cs="Arial"/>
          <w:sz w:val="22"/>
          <w:szCs w:val="22"/>
          <w:lang w:val="en-US"/>
          <w:rPrChange w:id="536" w:author="Hase, Klaus-Rüdiger" w:date="2013-05-16T15:30:00Z">
            <w:rPr>
              <w:del w:id="537" w:author="Hase, Klaus-Rüdiger" w:date="2013-05-16T15:23:00Z"/>
              <w:lang w:val="en-US"/>
            </w:rPr>
          </w:rPrChange>
        </w:rPr>
      </w:pPr>
    </w:p>
    <w:p w:rsidR="0094523F" w:rsidRPr="004757BF" w:rsidDel="006D5C6C" w:rsidRDefault="0094523F" w:rsidP="0094523F">
      <w:pPr>
        <w:rPr>
          <w:del w:id="538" w:author="Hase, Klaus-Rüdiger" w:date="2013-05-16T15:23:00Z"/>
          <w:rFonts w:ascii="Arial" w:hAnsi="Arial" w:cs="Arial"/>
          <w:sz w:val="22"/>
          <w:szCs w:val="22"/>
          <w:lang w:val="en-US"/>
          <w:rPrChange w:id="539" w:author="Hase, Klaus-Rüdiger" w:date="2013-05-16T15:30:00Z">
            <w:rPr>
              <w:del w:id="540" w:author="Hase, Klaus-Rüdiger" w:date="2013-05-16T15:23:00Z"/>
              <w:lang w:val="en-US"/>
            </w:rPr>
          </w:rPrChange>
        </w:rPr>
      </w:pPr>
    </w:p>
    <w:p w:rsidR="0094523F" w:rsidRPr="004757BF" w:rsidDel="006D5C6C" w:rsidRDefault="0094523F" w:rsidP="0094523F">
      <w:pPr>
        <w:rPr>
          <w:del w:id="541" w:author="Hase, Klaus-Rüdiger" w:date="2013-05-16T15:23:00Z"/>
          <w:rFonts w:ascii="Arial" w:hAnsi="Arial" w:cs="Arial"/>
          <w:sz w:val="22"/>
          <w:szCs w:val="22"/>
          <w:lang w:val="en-US"/>
          <w:rPrChange w:id="542" w:author="Hase, Klaus-Rüdiger" w:date="2013-05-16T15:30:00Z">
            <w:rPr>
              <w:del w:id="543" w:author="Hase, Klaus-Rüdiger" w:date="2013-05-16T15:23:00Z"/>
              <w:lang w:val="en-US"/>
            </w:rPr>
          </w:rPrChange>
        </w:rPr>
      </w:pPr>
    </w:p>
    <w:p w:rsidR="0094523F" w:rsidRPr="004757BF" w:rsidDel="006D5C6C" w:rsidRDefault="0094523F" w:rsidP="0094523F">
      <w:pPr>
        <w:rPr>
          <w:del w:id="544" w:author="Hase, Klaus-Rüdiger" w:date="2013-05-16T15:23:00Z"/>
          <w:rFonts w:ascii="Arial" w:hAnsi="Arial" w:cs="Arial"/>
          <w:sz w:val="22"/>
          <w:szCs w:val="22"/>
          <w:lang w:val="en-US"/>
          <w:rPrChange w:id="545" w:author="Hase, Klaus-Rüdiger" w:date="2013-05-16T15:30:00Z">
            <w:rPr>
              <w:del w:id="546" w:author="Hase, Klaus-Rüdiger" w:date="2013-05-16T15:23:00Z"/>
              <w:lang w:val="en-US"/>
            </w:rPr>
          </w:rPrChange>
        </w:rPr>
      </w:pPr>
    </w:p>
    <w:p w:rsidR="0094523F" w:rsidRPr="004757BF" w:rsidDel="006D5C6C" w:rsidRDefault="0094523F" w:rsidP="0094523F">
      <w:pPr>
        <w:rPr>
          <w:del w:id="547" w:author="Hase, Klaus-Rüdiger" w:date="2013-05-16T15:23:00Z"/>
          <w:rFonts w:ascii="Arial" w:hAnsi="Arial" w:cs="Arial"/>
          <w:sz w:val="22"/>
          <w:szCs w:val="22"/>
          <w:lang w:val="en-US"/>
          <w:rPrChange w:id="548" w:author="Hase, Klaus-Rüdiger" w:date="2013-05-16T15:30:00Z">
            <w:rPr>
              <w:del w:id="549" w:author="Hase, Klaus-Rüdiger" w:date="2013-05-16T15:23:00Z"/>
              <w:lang w:val="en-US"/>
            </w:rPr>
          </w:rPrChange>
        </w:rPr>
      </w:pPr>
    </w:p>
    <w:p w:rsidR="0094523F" w:rsidRPr="004757BF" w:rsidDel="006D5C6C" w:rsidRDefault="0094523F" w:rsidP="0094523F">
      <w:pPr>
        <w:rPr>
          <w:del w:id="550" w:author="Hase, Klaus-Rüdiger" w:date="2013-05-16T15:23:00Z"/>
          <w:rFonts w:ascii="Arial" w:hAnsi="Arial" w:cs="Arial"/>
          <w:sz w:val="22"/>
          <w:szCs w:val="22"/>
          <w:lang w:val="en-US"/>
          <w:rPrChange w:id="551" w:author="Hase, Klaus-Rüdiger" w:date="2013-05-16T15:30:00Z">
            <w:rPr>
              <w:del w:id="552" w:author="Hase, Klaus-Rüdiger" w:date="2013-05-16T15:23:00Z"/>
              <w:lang w:val="en-US"/>
            </w:rPr>
          </w:rPrChange>
        </w:rPr>
      </w:pPr>
    </w:p>
    <w:p w:rsidR="0094523F" w:rsidRPr="004757BF" w:rsidDel="006D5C6C" w:rsidRDefault="0094523F" w:rsidP="0094523F">
      <w:pPr>
        <w:rPr>
          <w:del w:id="553" w:author="Hase, Klaus-Rüdiger" w:date="2013-05-16T15:23:00Z"/>
          <w:rFonts w:ascii="Arial" w:hAnsi="Arial" w:cs="Arial"/>
          <w:sz w:val="22"/>
          <w:szCs w:val="22"/>
          <w:lang w:val="en-US"/>
          <w:rPrChange w:id="554" w:author="Hase, Klaus-Rüdiger" w:date="2013-05-16T15:30:00Z">
            <w:rPr>
              <w:del w:id="555" w:author="Hase, Klaus-Rüdiger" w:date="2013-05-16T15:23:00Z"/>
              <w:lang w:val="en-US"/>
            </w:rPr>
          </w:rPrChange>
        </w:rPr>
      </w:pPr>
    </w:p>
    <w:p w:rsidR="0094523F" w:rsidRPr="004757BF" w:rsidDel="006D5C6C" w:rsidRDefault="0094523F" w:rsidP="0094523F">
      <w:pPr>
        <w:rPr>
          <w:del w:id="556" w:author="Hase, Klaus-Rüdiger" w:date="2013-05-16T15:23:00Z"/>
          <w:rFonts w:ascii="Arial" w:hAnsi="Arial" w:cs="Arial"/>
          <w:sz w:val="22"/>
          <w:szCs w:val="22"/>
          <w:lang w:val="en-US"/>
          <w:rPrChange w:id="557" w:author="Hase, Klaus-Rüdiger" w:date="2013-05-16T15:30:00Z">
            <w:rPr>
              <w:del w:id="558" w:author="Hase, Klaus-Rüdiger" w:date="2013-05-16T15:23:00Z"/>
              <w:lang w:val="en-US"/>
            </w:rPr>
          </w:rPrChange>
        </w:rPr>
      </w:pPr>
    </w:p>
    <w:p w:rsidR="00156E32" w:rsidRPr="004757BF" w:rsidDel="006D5C6C" w:rsidRDefault="00156E32" w:rsidP="0094523F">
      <w:pPr>
        <w:rPr>
          <w:del w:id="559" w:author="Hase, Klaus-Rüdiger" w:date="2013-05-16T15:24:00Z"/>
          <w:rFonts w:ascii="Arial" w:hAnsi="Arial" w:cs="Arial"/>
          <w:sz w:val="22"/>
          <w:szCs w:val="22"/>
          <w:lang w:val="en-US"/>
          <w:rPrChange w:id="560" w:author="Hase, Klaus-Rüdiger" w:date="2013-05-16T15:30:00Z">
            <w:rPr>
              <w:del w:id="561" w:author="Hase, Klaus-Rüdiger" w:date="2013-05-16T15:24:00Z"/>
              <w:lang w:val="en-US"/>
            </w:rPr>
          </w:rPrChange>
        </w:rPr>
      </w:pPr>
    </w:p>
    <w:p w:rsidR="00156E32" w:rsidRPr="004757BF" w:rsidDel="006D5C6C" w:rsidRDefault="00156E32" w:rsidP="0094523F">
      <w:pPr>
        <w:rPr>
          <w:del w:id="562" w:author="Hase, Klaus-Rüdiger" w:date="2013-05-16T15:24:00Z"/>
          <w:rFonts w:ascii="Arial" w:hAnsi="Arial" w:cs="Arial"/>
          <w:sz w:val="22"/>
          <w:szCs w:val="22"/>
          <w:lang w:val="en-US"/>
          <w:rPrChange w:id="563" w:author="Hase, Klaus-Rüdiger" w:date="2013-05-16T15:30:00Z">
            <w:rPr>
              <w:del w:id="564" w:author="Hase, Klaus-Rüdiger" w:date="2013-05-16T15:24:00Z"/>
              <w:lang w:val="en-US"/>
            </w:rPr>
          </w:rPrChange>
        </w:rPr>
      </w:pPr>
    </w:p>
    <w:p w:rsidR="00156E32" w:rsidRPr="004757BF" w:rsidDel="006D5C6C" w:rsidRDefault="00156E32" w:rsidP="0094523F">
      <w:pPr>
        <w:rPr>
          <w:del w:id="565" w:author="Hase, Klaus-Rüdiger" w:date="2013-05-16T15:24:00Z"/>
          <w:rFonts w:ascii="Arial" w:hAnsi="Arial" w:cs="Arial"/>
          <w:sz w:val="22"/>
          <w:szCs w:val="22"/>
          <w:lang w:val="en-US"/>
          <w:rPrChange w:id="566" w:author="Hase, Klaus-Rüdiger" w:date="2013-05-16T15:30:00Z">
            <w:rPr>
              <w:del w:id="567" w:author="Hase, Klaus-Rüdiger" w:date="2013-05-16T15:24:00Z"/>
              <w:lang w:val="en-US"/>
            </w:rPr>
          </w:rPrChange>
        </w:rPr>
      </w:pPr>
    </w:p>
    <w:p w:rsidR="00156E32" w:rsidRPr="004757BF" w:rsidDel="006D5C6C" w:rsidRDefault="00156E32" w:rsidP="0094523F">
      <w:pPr>
        <w:rPr>
          <w:del w:id="568" w:author="Hase, Klaus-Rüdiger" w:date="2013-05-16T15:24:00Z"/>
          <w:rFonts w:ascii="Arial" w:hAnsi="Arial" w:cs="Arial"/>
          <w:sz w:val="22"/>
          <w:szCs w:val="22"/>
          <w:lang w:val="en-US"/>
          <w:rPrChange w:id="569" w:author="Hase, Klaus-Rüdiger" w:date="2013-05-16T15:30:00Z">
            <w:rPr>
              <w:del w:id="570" w:author="Hase, Klaus-Rüdiger" w:date="2013-05-16T15:24:00Z"/>
              <w:lang w:val="en-US"/>
            </w:rPr>
          </w:rPrChange>
        </w:rPr>
      </w:pPr>
    </w:p>
    <w:p w:rsidR="00156E32" w:rsidRPr="004757BF" w:rsidDel="006D5C6C" w:rsidRDefault="00156E32" w:rsidP="0094523F">
      <w:pPr>
        <w:rPr>
          <w:del w:id="571" w:author="Hase, Klaus-Rüdiger" w:date="2013-05-16T15:24:00Z"/>
          <w:rFonts w:ascii="Arial" w:hAnsi="Arial" w:cs="Arial"/>
          <w:sz w:val="22"/>
          <w:szCs w:val="22"/>
          <w:lang w:val="en-US"/>
          <w:rPrChange w:id="572" w:author="Hase, Klaus-Rüdiger" w:date="2013-05-16T15:30:00Z">
            <w:rPr>
              <w:del w:id="573" w:author="Hase, Klaus-Rüdiger" w:date="2013-05-16T15:24:00Z"/>
              <w:lang w:val="en-US"/>
            </w:rPr>
          </w:rPrChange>
        </w:rPr>
      </w:pPr>
    </w:p>
    <w:p w:rsidR="00156E32" w:rsidRPr="004757BF" w:rsidDel="004757BF" w:rsidRDefault="00156E32" w:rsidP="0094523F">
      <w:pPr>
        <w:rPr>
          <w:del w:id="574" w:author="Hase, Klaus-Rüdiger" w:date="2013-05-16T15:30:00Z"/>
          <w:rFonts w:ascii="Arial" w:hAnsi="Arial" w:cs="Arial"/>
          <w:sz w:val="22"/>
          <w:szCs w:val="22"/>
          <w:lang w:val="en-US"/>
          <w:rPrChange w:id="575" w:author="Hase, Klaus-Rüdiger" w:date="2013-05-16T15:30:00Z">
            <w:rPr>
              <w:del w:id="576" w:author="Hase, Klaus-Rüdiger" w:date="2013-05-16T15:30:00Z"/>
              <w:lang w:val="en-US"/>
            </w:rPr>
          </w:rPrChange>
        </w:rPr>
      </w:pPr>
    </w:p>
    <w:p w:rsidR="0094523F" w:rsidRPr="004757BF" w:rsidDel="004757BF" w:rsidRDefault="0094523F" w:rsidP="0094523F">
      <w:pPr>
        <w:rPr>
          <w:del w:id="577" w:author="Hase, Klaus-Rüdiger" w:date="2013-05-16T15:30:00Z"/>
          <w:rFonts w:ascii="Arial" w:hAnsi="Arial" w:cs="Arial"/>
          <w:sz w:val="22"/>
          <w:szCs w:val="22"/>
          <w:lang w:val="en-US"/>
          <w:rPrChange w:id="578" w:author="Hase, Klaus-Rüdiger" w:date="2013-05-16T15:30:00Z">
            <w:rPr>
              <w:del w:id="579" w:author="Hase, Klaus-Rüdiger" w:date="2013-05-16T15:30:00Z"/>
              <w:lang w:val="en-US"/>
            </w:rPr>
          </w:rPrChange>
        </w:rPr>
      </w:pPr>
    </w:p>
    <w:p w:rsidR="0094523F" w:rsidRPr="004757BF" w:rsidDel="004757BF" w:rsidRDefault="006437B5" w:rsidP="0094523F">
      <w:pPr>
        <w:rPr>
          <w:del w:id="580" w:author="Hase, Klaus-Rüdiger" w:date="2013-05-16T15:28:00Z"/>
          <w:rFonts w:ascii="Arial" w:hAnsi="Arial" w:cs="Arial"/>
          <w:b/>
          <w:sz w:val="22"/>
          <w:szCs w:val="22"/>
          <w:lang w:val="en-US"/>
          <w:rPrChange w:id="581" w:author="Hase, Klaus-Rüdiger" w:date="2013-05-16T15:30:00Z">
            <w:rPr>
              <w:del w:id="582" w:author="Hase, Klaus-Rüdiger" w:date="2013-05-16T15:28:00Z"/>
              <w:b/>
              <w:lang w:val="en-US"/>
            </w:rPr>
          </w:rPrChange>
        </w:rPr>
      </w:pPr>
      <w:del w:id="583" w:author="Hase, Klaus-Rüdiger" w:date="2013-05-16T15:28:00Z">
        <w:r w:rsidRPr="004757BF" w:rsidDel="004757BF">
          <w:rPr>
            <w:rFonts w:ascii="Arial" w:hAnsi="Arial" w:cs="Arial"/>
            <w:b/>
            <w:sz w:val="22"/>
            <w:szCs w:val="22"/>
            <w:lang w:val="en-US"/>
            <w:rPrChange w:id="584" w:author="Hase, Klaus-Rüdiger" w:date="2013-05-16T15:30:00Z">
              <w:rPr>
                <w:b/>
                <w:lang w:val="en-US"/>
              </w:rPr>
            </w:rPrChange>
          </w:rPr>
          <w:delText>Modifications History</w:delText>
        </w:r>
      </w:del>
    </w:p>
    <w:p w:rsidR="0094523F" w:rsidRPr="004757BF" w:rsidDel="004757BF" w:rsidRDefault="0094523F" w:rsidP="0094523F">
      <w:pPr>
        <w:rPr>
          <w:del w:id="585" w:author="Hase, Klaus-Rüdiger" w:date="2013-05-16T15:28:00Z"/>
          <w:rFonts w:ascii="Arial" w:hAnsi="Arial" w:cs="Arial"/>
          <w:sz w:val="22"/>
          <w:szCs w:val="22"/>
          <w:lang w:val="en-US"/>
          <w:rPrChange w:id="586" w:author="Hase, Klaus-Rüdiger" w:date="2013-05-16T15:30:00Z">
            <w:rPr>
              <w:del w:id="587" w:author="Hase, Klaus-Rüdiger" w:date="2013-05-16T15:28:00Z"/>
              <w:lang w:val="en-US"/>
            </w:rPr>
          </w:rPrChange>
        </w:rPr>
      </w:pPr>
    </w:p>
    <w:tbl>
      <w:tblPr>
        <w:tblW w:w="0" w:type="auto"/>
        <w:tblInd w:w="11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438"/>
        <w:gridCol w:w="1440"/>
        <w:gridCol w:w="1680"/>
        <w:gridCol w:w="5079"/>
      </w:tblGrid>
      <w:tr w:rsidR="0094523F" w:rsidRPr="004757BF" w:rsidDel="004757BF" w:rsidTr="00A865CD">
        <w:trPr>
          <w:cantSplit/>
          <w:del w:id="588" w:author="Hase, Klaus-Rüdiger" w:date="2013-05-16T15:28:00Z"/>
        </w:trPr>
        <w:tc>
          <w:tcPr>
            <w:tcW w:w="1438" w:type="dxa"/>
          </w:tcPr>
          <w:p w:rsidR="0094523F" w:rsidRPr="004757BF" w:rsidDel="004757BF" w:rsidRDefault="0094523F" w:rsidP="00A865CD">
            <w:pPr>
              <w:pStyle w:val="TextTabellen"/>
              <w:jc w:val="center"/>
              <w:rPr>
                <w:del w:id="589" w:author="Hase, Klaus-Rüdiger" w:date="2013-05-16T15:28:00Z"/>
                <w:rFonts w:cs="Arial"/>
                <w:b/>
                <w:bCs/>
                <w:noProof/>
                <w:szCs w:val="22"/>
                <w:lang w:val="en-US"/>
                <w:rPrChange w:id="590" w:author="Hase, Klaus-Rüdiger" w:date="2013-05-16T15:30:00Z">
                  <w:rPr>
                    <w:del w:id="591" w:author="Hase, Klaus-Rüdiger" w:date="2013-05-16T15:28:00Z"/>
                    <w:b/>
                    <w:bCs/>
                    <w:noProof/>
                    <w:lang w:val="en-US"/>
                  </w:rPr>
                </w:rPrChange>
              </w:rPr>
            </w:pPr>
            <w:del w:id="592" w:author="Hase, Klaus-Rüdiger" w:date="2013-05-16T15:28:00Z">
              <w:r w:rsidRPr="004757BF" w:rsidDel="004757BF">
                <w:rPr>
                  <w:rFonts w:cs="Arial"/>
                  <w:b/>
                  <w:bCs/>
                  <w:noProof/>
                  <w:szCs w:val="22"/>
                  <w:lang w:val="en-US"/>
                  <w:rPrChange w:id="593" w:author="Hase, Klaus-Rüdiger" w:date="2013-05-16T15:30:00Z">
                    <w:rPr>
                      <w:b/>
                      <w:bCs/>
                      <w:noProof/>
                      <w:lang w:val="en-US"/>
                    </w:rPr>
                  </w:rPrChange>
                </w:rPr>
                <w:delText>Version</w:delText>
              </w:r>
            </w:del>
          </w:p>
        </w:tc>
        <w:tc>
          <w:tcPr>
            <w:tcW w:w="1440" w:type="dxa"/>
          </w:tcPr>
          <w:p w:rsidR="0094523F" w:rsidRPr="004757BF" w:rsidDel="004757BF" w:rsidRDefault="0094523F" w:rsidP="0094523F">
            <w:pPr>
              <w:pStyle w:val="TextTabellen"/>
              <w:jc w:val="center"/>
              <w:rPr>
                <w:del w:id="594" w:author="Hase, Klaus-Rüdiger" w:date="2013-05-16T15:28:00Z"/>
                <w:rFonts w:cs="Arial"/>
                <w:b/>
                <w:bCs/>
                <w:noProof/>
                <w:szCs w:val="22"/>
                <w:lang w:val="en-US"/>
                <w:rPrChange w:id="595" w:author="Hase, Klaus-Rüdiger" w:date="2013-05-16T15:30:00Z">
                  <w:rPr>
                    <w:del w:id="596" w:author="Hase, Klaus-Rüdiger" w:date="2013-05-16T15:28:00Z"/>
                    <w:b/>
                    <w:bCs/>
                    <w:noProof/>
                    <w:lang w:val="en-US"/>
                  </w:rPr>
                </w:rPrChange>
              </w:rPr>
            </w:pPr>
            <w:del w:id="597" w:author="Hase, Klaus-Rüdiger" w:date="2013-05-16T15:28:00Z">
              <w:r w:rsidRPr="004757BF" w:rsidDel="004757BF">
                <w:rPr>
                  <w:rFonts w:cs="Arial"/>
                  <w:b/>
                  <w:bCs/>
                  <w:noProof/>
                  <w:szCs w:val="22"/>
                  <w:lang w:val="en-US"/>
                  <w:rPrChange w:id="598" w:author="Hase, Klaus-Rüdiger" w:date="2013-05-16T15:30:00Z">
                    <w:rPr>
                      <w:b/>
                      <w:bCs/>
                      <w:noProof/>
                      <w:lang w:val="en-US"/>
                    </w:rPr>
                  </w:rPrChange>
                </w:rPr>
                <w:delText>Date</w:delText>
              </w:r>
            </w:del>
          </w:p>
        </w:tc>
        <w:tc>
          <w:tcPr>
            <w:tcW w:w="1680" w:type="dxa"/>
          </w:tcPr>
          <w:p w:rsidR="0094523F" w:rsidRPr="004757BF" w:rsidDel="004757BF" w:rsidRDefault="0094523F" w:rsidP="00A865CD">
            <w:pPr>
              <w:pStyle w:val="TextTabellen"/>
              <w:rPr>
                <w:del w:id="599" w:author="Hase, Klaus-Rüdiger" w:date="2013-05-16T15:28:00Z"/>
                <w:rFonts w:cs="Arial"/>
                <w:b/>
                <w:bCs/>
                <w:noProof/>
                <w:szCs w:val="22"/>
                <w:lang w:val="en-US"/>
                <w:rPrChange w:id="600" w:author="Hase, Klaus-Rüdiger" w:date="2013-05-16T15:30:00Z">
                  <w:rPr>
                    <w:del w:id="601" w:author="Hase, Klaus-Rüdiger" w:date="2013-05-16T15:28:00Z"/>
                    <w:b/>
                    <w:bCs/>
                    <w:noProof/>
                    <w:lang w:val="en-US"/>
                  </w:rPr>
                </w:rPrChange>
              </w:rPr>
            </w:pPr>
            <w:del w:id="602" w:author="Hase, Klaus-Rüdiger" w:date="2013-05-16T15:28:00Z">
              <w:r w:rsidRPr="004757BF" w:rsidDel="004757BF">
                <w:rPr>
                  <w:rFonts w:cs="Arial"/>
                  <w:b/>
                  <w:bCs/>
                  <w:noProof/>
                  <w:szCs w:val="22"/>
                  <w:lang w:val="en-US"/>
                  <w:rPrChange w:id="603" w:author="Hase, Klaus-Rüdiger" w:date="2013-05-16T15:30:00Z">
                    <w:rPr>
                      <w:b/>
                      <w:bCs/>
                      <w:noProof/>
                      <w:lang w:val="en-US"/>
                    </w:rPr>
                  </w:rPrChange>
                </w:rPr>
                <w:delText>Editor</w:delText>
              </w:r>
            </w:del>
          </w:p>
        </w:tc>
        <w:tc>
          <w:tcPr>
            <w:tcW w:w="5079" w:type="dxa"/>
          </w:tcPr>
          <w:p w:rsidR="0094523F" w:rsidRPr="004757BF" w:rsidDel="004757BF" w:rsidRDefault="0094523F" w:rsidP="00A865CD">
            <w:pPr>
              <w:pStyle w:val="TextTabellen"/>
              <w:rPr>
                <w:del w:id="604" w:author="Hase, Klaus-Rüdiger" w:date="2013-05-16T15:28:00Z"/>
                <w:rFonts w:cs="Arial"/>
                <w:b/>
                <w:bCs/>
                <w:noProof/>
                <w:szCs w:val="22"/>
                <w:lang w:val="en-US"/>
                <w:rPrChange w:id="605" w:author="Hase, Klaus-Rüdiger" w:date="2013-05-16T15:30:00Z">
                  <w:rPr>
                    <w:del w:id="606" w:author="Hase, Klaus-Rüdiger" w:date="2013-05-16T15:28:00Z"/>
                    <w:b/>
                    <w:bCs/>
                    <w:noProof/>
                    <w:lang w:val="en-US"/>
                  </w:rPr>
                </w:rPrChange>
              </w:rPr>
            </w:pPr>
            <w:del w:id="607" w:author="Hase, Klaus-Rüdiger" w:date="2013-05-16T15:28:00Z">
              <w:r w:rsidRPr="004757BF" w:rsidDel="004757BF">
                <w:rPr>
                  <w:rFonts w:cs="Arial"/>
                  <w:b/>
                  <w:bCs/>
                  <w:noProof/>
                  <w:szCs w:val="22"/>
                  <w:lang w:val="en-US"/>
                  <w:rPrChange w:id="608" w:author="Hase, Klaus-Rüdiger" w:date="2013-05-16T15:30:00Z">
                    <w:rPr>
                      <w:b/>
                      <w:bCs/>
                      <w:noProof/>
                      <w:lang w:val="en-US"/>
                    </w:rPr>
                  </w:rPrChange>
                </w:rPr>
                <w:delText>Modification</w:delText>
              </w:r>
            </w:del>
          </w:p>
        </w:tc>
      </w:tr>
      <w:tr w:rsidR="0094523F" w:rsidRPr="004757BF" w:rsidDel="004757BF" w:rsidTr="00A865CD">
        <w:trPr>
          <w:cantSplit/>
          <w:del w:id="609" w:author="Hase, Klaus-Rüdiger" w:date="2013-05-16T15:28:00Z"/>
        </w:trPr>
        <w:tc>
          <w:tcPr>
            <w:tcW w:w="1438" w:type="dxa"/>
          </w:tcPr>
          <w:p w:rsidR="0094523F" w:rsidRPr="004757BF" w:rsidDel="004757BF" w:rsidRDefault="005C620E" w:rsidP="006D5C6C">
            <w:pPr>
              <w:pStyle w:val="TextTabellen"/>
              <w:jc w:val="center"/>
              <w:rPr>
                <w:del w:id="610" w:author="Hase, Klaus-Rüdiger" w:date="2013-05-16T15:28:00Z"/>
                <w:rFonts w:cs="Arial"/>
                <w:noProof/>
                <w:szCs w:val="22"/>
                <w:lang w:val="en-US"/>
                <w:rPrChange w:id="611" w:author="Hase, Klaus-Rüdiger" w:date="2013-05-16T15:30:00Z">
                  <w:rPr>
                    <w:del w:id="612" w:author="Hase, Klaus-Rüdiger" w:date="2013-05-16T15:28:00Z"/>
                    <w:noProof/>
                    <w:lang w:val="en-US"/>
                  </w:rPr>
                </w:rPrChange>
              </w:rPr>
            </w:pPr>
            <w:del w:id="613" w:author="Hase, Klaus-Rüdiger" w:date="2013-05-16T15:28:00Z">
              <w:r w:rsidRPr="004757BF" w:rsidDel="004757BF">
                <w:rPr>
                  <w:rFonts w:cs="Arial"/>
                  <w:noProof/>
                  <w:szCs w:val="22"/>
                  <w:lang w:val="en-US"/>
                  <w:rPrChange w:id="614" w:author="Hase, Klaus-Rüdiger" w:date="2013-05-16T15:30:00Z">
                    <w:rPr>
                      <w:noProof/>
                      <w:lang w:val="en-US"/>
                    </w:rPr>
                  </w:rPrChange>
                </w:rPr>
                <w:delText xml:space="preserve">V </w:delText>
              </w:r>
            </w:del>
            <w:del w:id="615" w:author="Hase, Klaus-Rüdiger" w:date="2013-05-16T15:24:00Z">
              <w:r w:rsidRPr="004757BF" w:rsidDel="006D5C6C">
                <w:rPr>
                  <w:rFonts w:cs="Arial"/>
                  <w:noProof/>
                  <w:szCs w:val="22"/>
                  <w:lang w:val="en-US"/>
                  <w:rPrChange w:id="616" w:author="Hase, Klaus-Rüdiger" w:date="2013-05-16T15:30:00Z">
                    <w:rPr>
                      <w:noProof/>
                      <w:lang w:val="en-US"/>
                    </w:rPr>
                  </w:rPrChange>
                </w:rPr>
                <w:delText>1</w:delText>
              </w:r>
            </w:del>
            <w:del w:id="617" w:author="Hase, Klaus-Rüdiger" w:date="2013-05-16T15:28:00Z">
              <w:r w:rsidRPr="004757BF" w:rsidDel="004757BF">
                <w:rPr>
                  <w:rFonts w:cs="Arial"/>
                  <w:noProof/>
                  <w:szCs w:val="22"/>
                  <w:lang w:val="en-US"/>
                  <w:rPrChange w:id="618" w:author="Hase, Klaus-Rüdiger" w:date="2013-05-16T15:30:00Z">
                    <w:rPr>
                      <w:noProof/>
                      <w:lang w:val="en-US"/>
                    </w:rPr>
                  </w:rPrChange>
                </w:rPr>
                <w:delText>.0</w:delText>
              </w:r>
            </w:del>
          </w:p>
        </w:tc>
        <w:tc>
          <w:tcPr>
            <w:tcW w:w="1440" w:type="dxa"/>
          </w:tcPr>
          <w:p w:rsidR="0094523F" w:rsidRPr="004757BF" w:rsidDel="004757BF" w:rsidRDefault="005C620E" w:rsidP="00A865CD">
            <w:pPr>
              <w:pStyle w:val="TextTabellen"/>
              <w:jc w:val="center"/>
              <w:rPr>
                <w:del w:id="619" w:author="Hase, Klaus-Rüdiger" w:date="2013-05-16T15:28:00Z"/>
                <w:rFonts w:cs="Arial"/>
                <w:noProof/>
                <w:szCs w:val="22"/>
                <w:lang w:val="en-US"/>
                <w:rPrChange w:id="620" w:author="Hase, Klaus-Rüdiger" w:date="2013-05-16T15:30:00Z">
                  <w:rPr>
                    <w:del w:id="621" w:author="Hase, Klaus-Rüdiger" w:date="2013-05-16T15:28:00Z"/>
                    <w:noProof/>
                    <w:lang w:val="en-US"/>
                  </w:rPr>
                </w:rPrChange>
              </w:rPr>
            </w:pPr>
            <w:del w:id="622" w:author="Hase, Klaus-Rüdiger" w:date="2013-05-16T15:28:00Z">
              <w:r w:rsidRPr="004757BF" w:rsidDel="004757BF">
                <w:rPr>
                  <w:rFonts w:cs="Arial"/>
                  <w:noProof/>
                  <w:szCs w:val="22"/>
                  <w:lang w:val="en-US"/>
                  <w:rPrChange w:id="623" w:author="Hase, Klaus-Rüdiger" w:date="2013-05-16T15:30:00Z">
                    <w:rPr>
                      <w:noProof/>
                      <w:lang w:val="en-US"/>
                    </w:rPr>
                  </w:rPrChange>
                </w:rPr>
                <w:delText>14.05.2013</w:delText>
              </w:r>
            </w:del>
          </w:p>
        </w:tc>
        <w:tc>
          <w:tcPr>
            <w:tcW w:w="1680" w:type="dxa"/>
          </w:tcPr>
          <w:p w:rsidR="0094523F" w:rsidRPr="004757BF" w:rsidDel="004757BF" w:rsidRDefault="005C620E" w:rsidP="00A865CD">
            <w:pPr>
              <w:pStyle w:val="TextTabellen"/>
              <w:rPr>
                <w:del w:id="624" w:author="Hase, Klaus-Rüdiger" w:date="2013-05-16T15:28:00Z"/>
                <w:rFonts w:cs="Arial"/>
                <w:noProof/>
                <w:szCs w:val="22"/>
                <w:lang w:val="en-US"/>
                <w:rPrChange w:id="625" w:author="Hase, Klaus-Rüdiger" w:date="2013-05-16T15:30:00Z">
                  <w:rPr>
                    <w:del w:id="626" w:author="Hase, Klaus-Rüdiger" w:date="2013-05-16T15:28:00Z"/>
                    <w:noProof/>
                    <w:lang w:val="en-US"/>
                  </w:rPr>
                </w:rPrChange>
              </w:rPr>
            </w:pPr>
            <w:del w:id="627" w:author="Hase, Klaus-Rüdiger" w:date="2013-05-16T15:28:00Z">
              <w:r w:rsidRPr="004757BF" w:rsidDel="004757BF">
                <w:rPr>
                  <w:rFonts w:cs="Arial"/>
                  <w:noProof/>
                  <w:szCs w:val="22"/>
                  <w:lang w:val="en-US"/>
                  <w:rPrChange w:id="628" w:author="Hase, Klaus-Rüdiger" w:date="2013-05-16T15:30:00Z">
                    <w:rPr>
                      <w:noProof/>
                      <w:lang w:val="en-US"/>
                    </w:rPr>
                  </w:rPrChange>
                </w:rPr>
                <w:delText>B. Jacob</w:delText>
              </w:r>
            </w:del>
          </w:p>
        </w:tc>
        <w:tc>
          <w:tcPr>
            <w:tcW w:w="5079" w:type="dxa"/>
          </w:tcPr>
          <w:p w:rsidR="0094523F" w:rsidRPr="004757BF" w:rsidDel="004757BF" w:rsidRDefault="005C620E" w:rsidP="00A865CD">
            <w:pPr>
              <w:pStyle w:val="TextTabellen"/>
              <w:rPr>
                <w:del w:id="629" w:author="Hase, Klaus-Rüdiger" w:date="2013-05-16T15:28:00Z"/>
                <w:rFonts w:cs="Arial"/>
                <w:noProof/>
                <w:szCs w:val="22"/>
                <w:lang w:val="en-US"/>
                <w:rPrChange w:id="630" w:author="Hase, Klaus-Rüdiger" w:date="2013-05-16T15:30:00Z">
                  <w:rPr>
                    <w:del w:id="631" w:author="Hase, Klaus-Rüdiger" w:date="2013-05-16T15:28:00Z"/>
                    <w:noProof/>
                    <w:lang w:val="en-US"/>
                  </w:rPr>
                </w:rPrChange>
              </w:rPr>
            </w:pPr>
            <w:del w:id="632" w:author="Hase, Klaus-Rüdiger" w:date="2013-05-16T15:28:00Z">
              <w:r w:rsidRPr="004757BF" w:rsidDel="004757BF">
                <w:rPr>
                  <w:rFonts w:cs="Arial"/>
                  <w:noProof/>
                  <w:szCs w:val="22"/>
                  <w:lang w:val="en-US"/>
                  <w:rPrChange w:id="633" w:author="Hase, Klaus-Rüdiger" w:date="2013-05-16T15:30:00Z">
                    <w:rPr>
                      <w:noProof/>
                      <w:lang w:val="en-US"/>
                    </w:rPr>
                  </w:rPrChange>
                </w:rPr>
                <w:delText>1</w:delText>
              </w:r>
              <w:r w:rsidRPr="004757BF" w:rsidDel="004757BF">
                <w:rPr>
                  <w:rFonts w:cs="Arial"/>
                  <w:noProof/>
                  <w:szCs w:val="22"/>
                  <w:vertAlign w:val="superscript"/>
                  <w:lang w:val="en-US"/>
                  <w:rPrChange w:id="634" w:author="Hase, Klaus-Rüdiger" w:date="2013-05-16T15:30:00Z">
                    <w:rPr>
                      <w:noProof/>
                      <w:vertAlign w:val="superscript"/>
                      <w:lang w:val="en-US"/>
                    </w:rPr>
                  </w:rPrChange>
                </w:rPr>
                <w:delText>st</w:delText>
              </w:r>
              <w:r w:rsidRPr="004757BF" w:rsidDel="004757BF">
                <w:rPr>
                  <w:rFonts w:cs="Arial"/>
                  <w:noProof/>
                  <w:szCs w:val="22"/>
                  <w:lang w:val="en-US"/>
                  <w:rPrChange w:id="635" w:author="Hase, Klaus-Rüdiger" w:date="2013-05-16T15:30:00Z">
                    <w:rPr>
                      <w:noProof/>
                      <w:lang w:val="en-US"/>
                    </w:rPr>
                  </w:rPrChange>
                </w:rPr>
                <w:delText xml:space="preserve"> Draft </w:delText>
              </w:r>
            </w:del>
          </w:p>
        </w:tc>
      </w:tr>
      <w:tr w:rsidR="0094523F" w:rsidRPr="004757BF" w:rsidDel="004757BF" w:rsidTr="00A865CD">
        <w:trPr>
          <w:cantSplit/>
          <w:del w:id="636" w:author="Hase, Klaus-Rüdiger" w:date="2013-05-16T15:28:00Z"/>
        </w:trPr>
        <w:tc>
          <w:tcPr>
            <w:tcW w:w="1438" w:type="dxa"/>
          </w:tcPr>
          <w:p w:rsidR="0094523F" w:rsidRPr="004757BF" w:rsidDel="004757BF" w:rsidRDefault="0094523F" w:rsidP="006D5C6C">
            <w:pPr>
              <w:pStyle w:val="TextTabellen"/>
              <w:jc w:val="center"/>
              <w:rPr>
                <w:del w:id="637" w:author="Hase, Klaus-Rüdiger" w:date="2013-05-16T15:28:00Z"/>
                <w:rFonts w:cs="Arial"/>
                <w:noProof/>
                <w:szCs w:val="22"/>
                <w:lang w:val="en-US"/>
                <w:rPrChange w:id="638" w:author="Hase, Klaus-Rüdiger" w:date="2013-05-16T15:30:00Z">
                  <w:rPr>
                    <w:del w:id="639"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640" w:author="Hase, Klaus-Rüdiger" w:date="2013-05-16T15:28:00Z"/>
                <w:rFonts w:cs="Arial"/>
                <w:noProof/>
                <w:szCs w:val="22"/>
                <w:lang w:val="en-US"/>
                <w:rPrChange w:id="641" w:author="Hase, Klaus-Rüdiger" w:date="2013-05-16T15:30:00Z">
                  <w:rPr>
                    <w:del w:id="642" w:author="Hase, Klaus-Rüdiger" w:date="2013-05-16T15:28:00Z"/>
                    <w:noProof/>
                    <w:lang w:val="en-US"/>
                  </w:rPr>
                </w:rPrChange>
              </w:rPr>
            </w:pPr>
          </w:p>
        </w:tc>
        <w:tc>
          <w:tcPr>
            <w:tcW w:w="1680" w:type="dxa"/>
          </w:tcPr>
          <w:p w:rsidR="0094523F" w:rsidRPr="004757BF" w:rsidDel="004757BF" w:rsidRDefault="0094523F" w:rsidP="00A865CD">
            <w:pPr>
              <w:pStyle w:val="TextTabellen"/>
              <w:rPr>
                <w:del w:id="643" w:author="Hase, Klaus-Rüdiger" w:date="2013-05-16T15:28:00Z"/>
                <w:rFonts w:cs="Arial"/>
                <w:noProof/>
                <w:szCs w:val="22"/>
                <w:lang w:val="en-US"/>
                <w:rPrChange w:id="644" w:author="Hase, Klaus-Rüdiger" w:date="2013-05-16T15:30:00Z">
                  <w:rPr>
                    <w:del w:id="645" w:author="Hase, Klaus-Rüdiger" w:date="2013-05-16T15:28:00Z"/>
                    <w:noProof/>
                    <w:lang w:val="en-US"/>
                  </w:rPr>
                </w:rPrChange>
              </w:rPr>
            </w:pPr>
          </w:p>
        </w:tc>
        <w:tc>
          <w:tcPr>
            <w:tcW w:w="5079" w:type="dxa"/>
          </w:tcPr>
          <w:p w:rsidR="0094523F" w:rsidRPr="004757BF" w:rsidDel="004757BF" w:rsidRDefault="0094523F" w:rsidP="00A865CD">
            <w:pPr>
              <w:pStyle w:val="TextTabellen"/>
              <w:rPr>
                <w:del w:id="646" w:author="Hase, Klaus-Rüdiger" w:date="2013-05-16T15:28:00Z"/>
                <w:rFonts w:cs="Arial"/>
                <w:noProof/>
                <w:szCs w:val="22"/>
                <w:lang w:val="en-US"/>
                <w:rPrChange w:id="647" w:author="Hase, Klaus-Rüdiger" w:date="2013-05-16T15:30:00Z">
                  <w:rPr>
                    <w:del w:id="648" w:author="Hase, Klaus-Rüdiger" w:date="2013-05-16T15:28:00Z"/>
                    <w:noProof/>
                    <w:lang w:val="en-US"/>
                  </w:rPr>
                </w:rPrChange>
              </w:rPr>
            </w:pPr>
          </w:p>
        </w:tc>
      </w:tr>
      <w:tr w:rsidR="0094523F" w:rsidRPr="004757BF" w:rsidDel="004757BF" w:rsidTr="00A865CD">
        <w:trPr>
          <w:cantSplit/>
          <w:del w:id="649" w:author="Hase, Klaus-Rüdiger" w:date="2013-05-16T15:28:00Z"/>
        </w:trPr>
        <w:tc>
          <w:tcPr>
            <w:tcW w:w="1438" w:type="dxa"/>
          </w:tcPr>
          <w:p w:rsidR="0094523F" w:rsidRPr="004757BF" w:rsidDel="004757BF" w:rsidRDefault="0094523F" w:rsidP="00A865CD">
            <w:pPr>
              <w:pStyle w:val="TextTabellen"/>
              <w:jc w:val="center"/>
              <w:rPr>
                <w:del w:id="650" w:author="Hase, Klaus-Rüdiger" w:date="2013-05-16T15:28:00Z"/>
                <w:rFonts w:cs="Arial"/>
                <w:noProof/>
                <w:szCs w:val="22"/>
                <w:lang w:val="en-US"/>
                <w:rPrChange w:id="651" w:author="Hase, Klaus-Rüdiger" w:date="2013-05-16T15:30:00Z">
                  <w:rPr>
                    <w:del w:id="652"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653" w:author="Hase, Klaus-Rüdiger" w:date="2013-05-16T15:28:00Z"/>
                <w:rFonts w:cs="Arial"/>
                <w:noProof/>
                <w:szCs w:val="22"/>
                <w:lang w:val="en-US"/>
                <w:rPrChange w:id="654" w:author="Hase, Klaus-Rüdiger" w:date="2013-05-16T15:30:00Z">
                  <w:rPr>
                    <w:del w:id="655" w:author="Hase, Klaus-Rüdiger" w:date="2013-05-16T15:28:00Z"/>
                    <w:noProof/>
                    <w:lang w:val="en-US"/>
                  </w:rPr>
                </w:rPrChange>
              </w:rPr>
            </w:pPr>
          </w:p>
        </w:tc>
        <w:tc>
          <w:tcPr>
            <w:tcW w:w="1680" w:type="dxa"/>
          </w:tcPr>
          <w:p w:rsidR="0094523F" w:rsidRPr="004757BF" w:rsidDel="004757BF" w:rsidRDefault="0094523F" w:rsidP="00A865CD">
            <w:pPr>
              <w:pStyle w:val="TextTabellen"/>
              <w:rPr>
                <w:del w:id="656" w:author="Hase, Klaus-Rüdiger" w:date="2013-05-16T15:28:00Z"/>
                <w:rFonts w:cs="Arial"/>
                <w:noProof/>
                <w:szCs w:val="22"/>
                <w:lang w:val="en-US"/>
                <w:rPrChange w:id="657" w:author="Hase, Klaus-Rüdiger" w:date="2013-05-16T15:30:00Z">
                  <w:rPr>
                    <w:del w:id="658" w:author="Hase, Klaus-Rüdiger" w:date="2013-05-16T15:28:00Z"/>
                    <w:noProof/>
                    <w:lang w:val="en-US"/>
                  </w:rPr>
                </w:rPrChange>
              </w:rPr>
            </w:pPr>
          </w:p>
        </w:tc>
        <w:tc>
          <w:tcPr>
            <w:tcW w:w="5079" w:type="dxa"/>
          </w:tcPr>
          <w:p w:rsidR="0094523F" w:rsidRPr="004757BF" w:rsidDel="004757BF" w:rsidRDefault="0094523F" w:rsidP="00A865CD">
            <w:pPr>
              <w:pStyle w:val="TextTabellen"/>
              <w:rPr>
                <w:del w:id="659" w:author="Hase, Klaus-Rüdiger" w:date="2013-05-16T15:28:00Z"/>
                <w:rFonts w:cs="Arial"/>
                <w:noProof/>
                <w:szCs w:val="22"/>
                <w:lang w:val="en-US"/>
                <w:rPrChange w:id="660" w:author="Hase, Klaus-Rüdiger" w:date="2013-05-16T15:30:00Z">
                  <w:rPr>
                    <w:del w:id="661" w:author="Hase, Klaus-Rüdiger" w:date="2013-05-16T15:28:00Z"/>
                    <w:noProof/>
                    <w:lang w:val="en-US"/>
                  </w:rPr>
                </w:rPrChange>
              </w:rPr>
            </w:pPr>
          </w:p>
        </w:tc>
      </w:tr>
      <w:tr w:rsidR="0094523F" w:rsidRPr="004757BF" w:rsidDel="004757BF" w:rsidTr="00A865CD">
        <w:trPr>
          <w:cantSplit/>
          <w:del w:id="662" w:author="Hase, Klaus-Rüdiger" w:date="2013-05-16T15:28:00Z"/>
        </w:trPr>
        <w:tc>
          <w:tcPr>
            <w:tcW w:w="1438" w:type="dxa"/>
          </w:tcPr>
          <w:p w:rsidR="0094523F" w:rsidRPr="004757BF" w:rsidDel="004757BF" w:rsidRDefault="0094523F" w:rsidP="00A865CD">
            <w:pPr>
              <w:pStyle w:val="TextTabellen"/>
              <w:jc w:val="center"/>
              <w:rPr>
                <w:del w:id="663" w:author="Hase, Klaus-Rüdiger" w:date="2013-05-16T15:28:00Z"/>
                <w:rFonts w:cs="Arial"/>
                <w:noProof/>
                <w:szCs w:val="22"/>
                <w:lang w:val="en-US"/>
                <w:rPrChange w:id="664" w:author="Hase, Klaus-Rüdiger" w:date="2013-05-16T15:30:00Z">
                  <w:rPr>
                    <w:del w:id="665"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666" w:author="Hase, Klaus-Rüdiger" w:date="2013-05-16T15:28:00Z"/>
                <w:rFonts w:cs="Arial"/>
                <w:noProof/>
                <w:szCs w:val="22"/>
                <w:lang w:val="en-US"/>
                <w:rPrChange w:id="667" w:author="Hase, Klaus-Rüdiger" w:date="2013-05-16T15:30:00Z">
                  <w:rPr>
                    <w:del w:id="668" w:author="Hase, Klaus-Rüdiger" w:date="2013-05-16T15:28:00Z"/>
                    <w:noProof/>
                    <w:lang w:val="en-US"/>
                  </w:rPr>
                </w:rPrChange>
              </w:rPr>
            </w:pPr>
          </w:p>
        </w:tc>
        <w:tc>
          <w:tcPr>
            <w:tcW w:w="1680" w:type="dxa"/>
          </w:tcPr>
          <w:p w:rsidR="0094523F" w:rsidRPr="004757BF" w:rsidDel="004757BF" w:rsidRDefault="0094523F" w:rsidP="00A865CD">
            <w:pPr>
              <w:pStyle w:val="TextTabellen"/>
              <w:rPr>
                <w:del w:id="669" w:author="Hase, Klaus-Rüdiger" w:date="2013-05-16T15:28:00Z"/>
                <w:rFonts w:cs="Arial"/>
                <w:noProof/>
                <w:szCs w:val="22"/>
                <w:lang w:val="en-US"/>
                <w:rPrChange w:id="670" w:author="Hase, Klaus-Rüdiger" w:date="2013-05-16T15:30:00Z">
                  <w:rPr>
                    <w:del w:id="671" w:author="Hase, Klaus-Rüdiger" w:date="2013-05-16T15:28:00Z"/>
                    <w:noProof/>
                    <w:lang w:val="en-US"/>
                  </w:rPr>
                </w:rPrChange>
              </w:rPr>
            </w:pPr>
          </w:p>
        </w:tc>
        <w:tc>
          <w:tcPr>
            <w:tcW w:w="5079" w:type="dxa"/>
          </w:tcPr>
          <w:p w:rsidR="0094523F" w:rsidRPr="004757BF" w:rsidDel="004757BF" w:rsidRDefault="0094523F" w:rsidP="00A865CD">
            <w:pPr>
              <w:pStyle w:val="TextTabellen"/>
              <w:rPr>
                <w:del w:id="672" w:author="Hase, Klaus-Rüdiger" w:date="2013-05-16T15:28:00Z"/>
                <w:rFonts w:cs="Arial"/>
                <w:noProof/>
                <w:szCs w:val="22"/>
                <w:lang w:val="en-US"/>
                <w:rPrChange w:id="673" w:author="Hase, Klaus-Rüdiger" w:date="2013-05-16T15:30:00Z">
                  <w:rPr>
                    <w:del w:id="674" w:author="Hase, Klaus-Rüdiger" w:date="2013-05-16T15:28:00Z"/>
                    <w:noProof/>
                    <w:lang w:val="en-US"/>
                  </w:rPr>
                </w:rPrChange>
              </w:rPr>
            </w:pPr>
          </w:p>
        </w:tc>
      </w:tr>
      <w:tr w:rsidR="0094523F" w:rsidRPr="004757BF" w:rsidDel="004757BF" w:rsidTr="00A865CD">
        <w:trPr>
          <w:cantSplit/>
          <w:del w:id="675" w:author="Hase, Klaus-Rüdiger" w:date="2013-05-16T15:28:00Z"/>
        </w:trPr>
        <w:tc>
          <w:tcPr>
            <w:tcW w:w="1438" w:type="dxa"/>
          </w:tcPr>
          <w:p w:rsidR="0094523F" w:rsidRPr="004757BF" w:rsidDel="004757BF" w:rsidRDefault="0094523F" w:rsidP="00A865CD">
            <w:pPr>
              <w:pStyle w:val="TextTabellen"/>
              <w:jc w:val="center"/>
              <w:rPr>
                <w:del w:id="676" w:author="Hase, Klaus-Rüdiger" w:date="2013-05-16T15:28:00Z"/>
                <w:rFonts w:cs="Arial"/>
                <w:noProof/>
                <w:szCs w:val="22"/>
                <w:lang w:val="en-US"/>
                <w:rPrChange w:id="677" w:author="Hase, Klaus-Rüdiger" w:date="2013-05-16T15:30:00Z">
                  <w:rPr>
                    <w:del w:id="678"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679" w:author="Hase, Klaus-Rüdiger" w:date="2013-05-16T15:28:00Z"/>
                <w:rFonts w:cs="Arial"/>
                <w:noProof/>
                <w:szCs w:val="22"/>
                <w:lang w:val="en-US"/>
                <w:rPrChange w:id="680" w:author="Hase, Klaus-Rüdiger" w:date="2013-05-16T15:30:00Z">
                  <w:rPr>
                    <w:del w:id="681" w:author="Hase, Klaus-Rüdiger" w:date="2013-05-16T15:28:00Z"/>
                    <w:noProof/>
                    <w:lang w:val="en-US"/>
                  </w:rPr>
                </w:rPrChange>
              </w:rPr>
            </w:pPr>
          </w:p>
        </w:tc>
        <w:tc>
          <w:tcPr>
            <w:tcW w:w="1680" w:type="dxa"/>
          </w:tcPr>
          <w:p w:rsidR="0094523F" w:rsidRPr="004757BF" w:rsidDel="004757BF" w:rsidRDefault="0094523F" w:rsidP="00A865CD">
            <w:pPr>
              <w:pStyle w:val="TextTabellen"/>
              <w:rPr>
                <w:del w:id="682" w:author="Hase, Klaus-Rüdiger" w:date="2013-05-16T15:28:00Z"/>
                <w:rFonts w:cs="Arial"/>
                <w:noProof/>
                <w:szCs w:val="22"/>
                <w:lang w:val="en-US"/>
                <w:rPrChange w:id="683" w:author="Hase, Klaus-Rüdiger" w:date="2013-05-16T15:30:00Z">
                  <w:rPr>
                    <w:del w:id="684" w:author="Hase, Klaus-Rüdiger" w:date="2013-05-16T15:28:00Z"/>
                    <w:noProof/>
                    <w:lang w:val="en-US"/>
                  </w:rPr>
                </w:rPrChange>
              </w:rPr>
            </w:pPr>
          </w:p>
        </w:tc>
        <w:tc>
          <w:tcPr>
            <w:tcW w:w="5079" w:type="dxa"/>
          </w:tcPr>
          <w:p w:rsidR="0094523F" w:rsidRPr="004757BF" w:rsidDel="004757BF" w:rsidRDefault="0094523F" w:rsidP="00A865CD">
            <w:pPr>
              <w:pStyle w:val="TextTabellen"/>
              <w:rPr>
                <w:del w:id="685" w:author="Hase, Klaus-Rüdiger" w:date="2013-05-16T15:28:00Z"/>
                <w:rFonts w:cs="Arial"/>
                <w:noProof/>
                <w:szCs w:val="22"/>
                <w:lang w:val="en-US"/>
                <w:rPrChange w:id="686" w:author="Hase, Klaus-Rüdiger" w:date="2013-05-16T15:30:00Z">
                  <w:rPr>
                    <w:del w:id="687" w:author="Hase, Klaus-Rüdiger" w:date="2013-05-16T15:28:00Z"/>
                    <w:noProof/>
                    <w:lang w:val="en-US"/>
                  </w:rPr>
                </w:rPrChange>
              </w:rPr>
            </w:pPr>
          </w:p>
        </w:tc>
      </w:tr>
      <w:tr w:rsidR="0094523F" w:rsidRPr="004757BF" w:rsidDel="004757BF" w:rsidTr="00A865CD">
        <w:trPr>
          <w:cantSplit/>
          <w:del w:id="688" w:author="Hase, Klaus-Rüdiger" w:date="2013-05-16T15:28:00Z"/>
        </w:trPr>
        <w:tc>
          <w:tcPr>
            <w:tcW w:w="1438" w:type="dxa"/>
          </w:tcPr>
          <w:p w:rsidR="0094523F" w:rsidRPr="004757BF" w:rsidDel="004757BF" w:rsidRDefault="0094523F" w:rsidP="00A865CD">
            <w:pPr>
              <w:pStyle w:val="TextTabellen"/>
              <w:jc w:val="center"/>
              <w:rPr>
                <w:del w:id="689" w:author="Hase, Klaus-Rüdiger" w:date="2013-05-16T15:28:00Z"/>
                <w:rFonts w:cs="Arial"/>
                <w:noProof/>
                <w:szCs w:val="22"/>
                <w:lang w:val="en-US"/>
                <w:rPrChange w:id="690" w:author="Hase, Klaus-Rüdiger" w:date="2013-05-16T15:30:00Z">
                  <w:rPr>
                    <w:del w:id="691"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692" w:author="Hase, Klaus-Rüdiger" w:date="2013-05-16T15:28:00Z"/>
                <w:rFonts w:cs="Arial"/>
                <w:noProof/>
                <w:szCs w:val="22"/>
                <w:lang w:val="en-US"/>
                <w:rPrChange w:id="693" w:author="Hase, Klaus-Rüdiger" w:date="2013-05-16T15:30:00Z">
                  <w:rPr>
                    <w:del w:id="694" w:author="Hase, Klaus-Rüdiger" w:date="2013-05-16T15:28:00Z"/>
                    <w:noProof/>
                    <w:lang w:val="en-US"/>
                  </w:rPr>
                </w:rPrChange>
              </w:rPr>
            </w:pPr>
          </w:p>
        </w:tc>
        <w:tc>
          <w:tcPr>
            <w:tcW w:w="1680" w:type="dxa"/>
          </w:tcPr>
          <w:p w:rsidR="0094523F" w:rsidRPr="004757BF" w:rsidDel="004757BF" w:rsidRDefault="0094523F" w:rsidP="00A865CD">
            <w:pPr>
              <w:pStyle w:val="TextTabellen"/>
              <w:rPr>
                <w:del w:id="695" w:author="Hase, Klaus-Rüdiger" w:date="2013-05-16T15:28:00Z"/>
                <w:rFonts w:cs="Arial"/>
                <w:noProof/>
                <w:szCs w:val="22"/>
                <w:lang w:val="en-US"/>
                <w:rPrChange w:id="696" w:author="Hase, Klaus-Rüdiger" w:date="2013-05-16T15:30:00Z">
                  <w:rPr>
                    <w:del w:id="697" w:author="Hase, Klaus-Rüdiger" w:date="2013-05-16T15:28:00Z"/>
                    <w:noProof/>
                    <w:lang w:val="en-US"/>
                  </w:rPr>
                </w:rPrChange>
              </w:rPr>
            </w:pPr>
          </w:p>
        </w:tc>
        <w:tc>
          <w:tcPr>
            <w:tcW w:w="5079" w:type="dxa"/>
          </w:tcPr>
          <w:p w:rsidR="0094523F" w:rsidRPr="004757BF" w:rsidDel="004757BF" w:rsidRDefault="0094523F" w:rsidP="00A865CD">
            <w:pPr>
              <w:pStyle w:val="TextTabellen"/>
              <w:rPr>
                <w:del w:id="698" w:author="Hase, Klaus-Rüdiger" w:date="2013-05-16T15:28:00Z"/>
                <w:rFonts w:cs="Arial"/>
                <w:noProof/>
                <w:szCs w:val="22"/>
                <w:lang w:val="en-US"/>
                <w:rPrChange w:id="699" w:author="Hase, Klaus-Rüdiger" w:date="2013-05-16T15:30:00Z">
                  <w:rPr>
                    <w:del w:id="700" w:author="Hase, Klaus-Rüdiger" w:date="2013-05-16T15:28:00Z"/>
                    <w:noProof/>
                    <w:lang w:val="en-US"/>
                  </w:rPr>
                </w:rPrChange>
              </w:rPr>
            </w:pPr>
          </w:p>
        </w:tc>
      </w:tr>
      <w:tr w:rsidR="0094523F" w:rsidRPr="004757BF" w:rsidDel="004757BF" w:rsidTr="00A865CD">
        <w:trPr>
          <w:cantSplit/>
          <w:del w:id="701" w:author="Hase, Klaus-Rüdiger" w:date="2013-05-16T15:28:00Z"/>
        </w:trPr>
        <w:tc>
          <w:tcPr>
            <w:tcW w:w="1438" w:type="dxa"/>
          </w:tcPr>
          <w:p w:rsidR="0094523F" w:rsidRPr="004757BF" w:rsidDel="004757BF" w:rsidRDefault="0094523F" w:rsidP="00A865CD">
            <w:pPr>
              <w:pStyle w:val="TextTabellen"/>
              <w:jc w:val="center"/>
              <w:rPr>
                <w:del w:id="702" w:author="Hase, Klaus-Rüdiger" w:date="2013-05-16T15:28:00Z"/>
                <w:rFonts w:cs="Arial"/>
                <w:noProof/>
                <w:szCs w:val="22"/>
                <w:lang w:val="en-US"/>
                <w:rPrChange w:id="703" w:author="Hase, Klaus-Rüdiger" w:date="2013-05-16T15:30:00Z">
                  <w:rPr>
                    <w:del w:id="704"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705" w:author="Hase, Klaus-Rüdiger" w:date="2013-05-16T15:28:00Z"/>
                <w:rFonts w:cs="Arial"/>
                <w:noProof/>
                <w:szCs w:val="22"/>
                <w:lang w:val="en-US"/>
                <w:rPrChange w:id="706" w:author="Hase, Klaus-Rüdiger" w:date="2013-05-16T15:30:00Z">
                  <w:rPr>
                    <w:del w:id="707" w:author="Hase, Klaus-Rüdiger" w:date="2013-05-16T15:28:00Z"/>
                    <w:noProof/>
                    <w:lang w:val="en-US"/>
                  </w:rPr>
                </w:rPrChange>
              </w:rPr>
            </w:pPr>
          </w:p>
        </w:tc>
        <w:tc>
          <w:tcPr>
            <w:tcW w:w="1680" w:type="dxa"/>
          </w:tcPr>
          <w:p w:rsidR="0094523F" w:rsidRPr="004757BF" w:rsidDel="004757BF" w:rsidRDefault="0094523F" w:rsidP="00A865CD">
            <w:pPr>
              <w:pStyle w:val="TextTabellen"/>
              <w:rPr>
                <w:del w:id="708" w:author="Hase, Klaus-Rüdiger" w:date="2013-05-16T15:28:00Z"/>
                <w:rFonts w:cs="Arial"/>
                <w:noProof/>
                <w:szCs w:val="22"/>
                <w:lang w:val="en-US"/>
                <w:rPrChange w:id="709" w:author="Hase, Klaus-Rüdiger" w:date="2013-05-16T15:30:00Z">
                  <w:rPr>
                    <w:del w:id="710" w:author="Hase, Klaus-Rüdiger" w:date="2013-05-16T15:28:00Z"/>
                    <w:noProof/>
                    <w:lang w:val="en-US"/>
                  </w:rPr>
                </w:rPrChange>
              </w:rPr>
            </w:pPr>
          </w:p>
        </w:tc>
        <w:tc>
          <w:tcPr>
            <w:tcW w:w="5079" w:type="dxa"/>
          </w:tcPr>
          <w:p w:rsidR="0094523F" w:rsidRPr="004757BF" w:rsidDel="004757BF" w:rsidRDefault="0094523F" w:rsidP="00A865CD">
            <w:pPr>
              <w:pStyle w:val="TextTabellen"/>
              <w:rPr>
                <w:del w:id="711" w:author="Hase, Klaus-Rüdiger" w:date="2013-05-16T15:28:00Z"/>
                <w:rFonts w:cs="Arial"/>
                <w:noProof/>
                <w:szCs w:val="22"/>
                <w:lang w:val="en-US"/>
                <w:rPrChange w:id="712" w:author="Hase, Klaus-Rüdiger" w:date="2013-05-16T15:30:00Z">
                  <w:rPr>
                    <w:del w:id="713" w:author="Hase, Klaus-Rüdiger" w:date="2013-05-16T15:28:00Z"/>
                    <w:noProof/>
                    <w:lang w:val="en-US"/>
                  </w:rPr>
                </w:rPrChange>
              </w:rPr>
            </w:pPr>
          </w:p>
        </w:tc>
      </w:tr>
      <w:tr w:rsidR="0094523F" w:rsidRPr="004757BF" w:rsidDel="004757BF" w:rsidTr="00A865CD">
        <w:trPr>
          <w:cantSplit/>
          <w:del w:id="714" w:author="Hase, Klaus-Rüdiger" w:date="2013-05-16T15:28:00Z"/>
        </w:trPr>
        <w:tc>
          <w:tcPr>
            <w:tcW w:w="1438" w:type="dxa"/>
          </w:tcPr>
          <w:p w:rsidR="0094523F" w:rsidRPr="004757BF" w:rsidDel="004757BF" w:rsidRDefault="0094523F" w:rsidP="00A865CD">
            <w:pPr>
              <w:pStyle w:val="TextTabellen"/>
              <w:jc w:val="center"/>
              <w:rPr>
                <w:del w:id="715" w:author="Hase, Klaus-Rüdiger" w:date="2013-05-16T15:28:00Z"/>
                <w:rFonts w:cs="Arial"/>
                <w:noProof/>
                <w:szCs w:val="22"/>
                <w:lang w:val="en-US"/>
                <w:rPrChange w:id="716" w:author="Hase, Klaus-Rüdiger" w:date="2013-05-16T15:30:00Z">
                  <w:rPr>
                    <w:del w:id="717"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718" w:author="Hase, Klaus-Rüdiger" w:date="2013-05-16T15:28:00Z"/>
                <w:rFonts w:cs="Arial"/>
                <w:noProof/>
                <w:szCs w:val="22"/>
                <w:lang w:val="en-US"/>
                <w:rPrChange w:id="719" w:author="Hase, Klaus-Rüdiger" w:date="2013-05-16T15:30:00Z">
                  <w:rPr>
                    <w:del w:id="720" w:author="Hase, Klaus-Rüdiger" w:date="2013-05-16T15:28:00Z"/>
                    <w:noProof/>
                    <w:lang w:val="en-US"/>
                  </w:rPr>
                </w:rPrChange>
              </w:rPr>
            </w:pPr>
          </w:p>
        </w:tc>
        <w:tc>
          <w:tcPr>
            <w:tcW w:w="1680" w:type="dxa"/>
          </w:tcPr>
          <w:p w:rsidR="0094523F" w:rsidRPr="004757BF" w:rsidDel="004757BF" w:rsidRDefault="0094523F" w:rsidP="00A865CD">
            <w:pPr>
              <w:pStyle w:val="TextTabellen"/>
              <w:rPr>
                <w:del w:id="721" w:author="Hase, Klaus-Rüdiger" w:date="2013-05-16T15:28:00Z"/>
                <w:rFonts w:cs="Arial"/>
                <w:noProof/>
                <w:szCs w:val="22"/>
                <w:lang w:val="en-US"/>
                <w:rPrChange w:id="722" w:author="Hase, Klaus-Rüdiger" w:date="2013-05-16T15:30:00Z">
                  <w:rPr>
                    <w:del w:id="723" w:author="Hase, Klaus-Rüdiger" w:date="2013-05-16T15:28:00Z"/>
                    <w:noProof/>
                    <w:lang w:val="en-US"/>
                  </w:rPr>
                </w:rPrChange>
              </w:rPr>
            </w:pPr>
          </w:p>
        </w:tc>
        <w:tc>
          <w:tcPr>
            <w:tcW w:w="5079" w:type="dxa"/>
          </w:tcPr>
          <w:p w:rsidR="0094523F" w:rsidRPr="004757BF" w:rsidDel="004757BF" w:rsidRDefault="0094523F" w:rsidP="00A865CD">
            <w:pPr>
              <w:pStyle w:val="TextTabellen"/>
              <w:rPr>
                <w:del w:id="724" w:author="Hase, Klaus-Rüdiger" w:date="2013-05-16T15:28:00Z"/>
                <w:rFonts w:cs="Arial"/>
                <w:noProof/>
                <w:szCs w:val="22"/>
                <w:lang w:val="en-US"/>
                <w:rPrChange w:id="725" w:author="Hase, Klaus-Rüdiger" w:date="2013-05-16T15:30:00Z">
                  <w:rPr>
                    <w:del w:id="726" w:author="Hase, Klaus-Rüdiger" w:date="2013-05-16T15:28:00Z"/>
                    <w:noProof/>
                    <w:lang w:val="en-US"/>
                  </w:rPr>
                </w:rPrChange>
              </w:rPr>
            </w:pPr>
          </w:p>
        </w:tc>
      </w:tr>
      <w:tr w:rsidR="0094523F" w:rsidRPr="004757BF" w:rsidDel="004757BF" w:rsidTr="00A865CD">
        <w:trPr>
          <w:cantSplit/>
          <w:del w:id="727" w:author="Hase, Klaus-Rüdiger" w:date="2013-05-16T15:28:00Z"/>
        </w:trPr>
        <w:tc>
          <w:tcPr>
            <w:tcW w:w="1438" w:type="dxa"/>
          </w:tcPr>
          <w:p w:rsidR="0094523F" w:rsidRPr="004757BF" w:rsidDel="004757BF" w:rsidRDefault="0094523F" w:rsidP="00A865CD">
            <w:pPr>
              <w:pStyle w:val="TextTabellen"/>
              <w:jc w:val="center"/>
              <w:rPr>
                <w:del w:id="728" w:author="Hase, Klaus-Rüdiger" w:date="2013-05-16T15:28:00Z"/>
                <w:rFonts w:cs="Arial"/>
                <w:noProof/>
                <w:szCs w:val="22"/>
                <w:lang w:val="en-US"/>
                <w:rPrChange w:id="729" w:author="Hase, Klaus-Rüdiger" w:date="2013-05-16T15:30:00Z">
                  <w:rPr>
                    <w:del w:id="730"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731" w:author="Hase, Klaus-Rüdiger" w:date="2013-05-16T15:28:00Z"/>
                <w:rFonts w:cs="Arial"/>
                <w:noProof/>
                <w:szCs w:val="22"/>
                <w:lang w:val="en-US"/>
                <w:rPrChange w:id="732" w:author="Hase, Klaus-Rüdiger" w:date="2013-05-16T15:30:00Z">
                  <w:rPr>
                    <w:del w:id="733" w:author="Hase, Klaus-Rüdiger" w:date="2013-05-16T15:28:00Z"/>
                    <w:noProof/>
                    <w:lang w:val="en-US"/>
                  </w:rPr>
                </w:rPrChange>
              </w:rPr>
            </w:pPr>
          </w:p>
        </w:tc>
        <w:tc>
          <w:tcPr>
            <w:tcW w:w="1680" w:type="dxa"/>
          </w:tcPr>
          <w:p w:rsidR="0094523F" w:rsidRPr="004757BF" w:rsidDel="004757BF" w:rsidRDefault="0094523F" w:rsidP="00A865CD">
            <w:pPr>
              <w:pStyle w:val="TextTabellen"/>
              <w:rPr>
                <w:del w:id="734" w:author="Hase, Klaus-Rüdiger" w:date="2013-05-16T15:28:00Z"/>
                <w:rFonts w:cs="Arial"/>
                <w:noProof/>
                <w:szCs w:val="22"/>
                <w:lang w:val="en-US"/>
                <w:rPrChange w:id="735" w:author="Hase, Klaus-Rüdiger" w:date="2013-05-16T15:30:00Z">
                  <w:rPr>
                    <w:del w:id="736" w:author="Hase, Klaus-Rüdiger" w:date="2013-05-16T15:28:00Z"/>
                    <w:noProof/>
                    <w:lang w:val="en-US"/>
                  </w:rPr>
                </w:rPrChange>
              </w:rPr>
            </w:pPr>
          </w:p>
        </w:tc>
        <w:tc>
          <w:tcPr>
            <w:tcW w:w="5079" w:type="dxa"/>
          </w:tcPr>
          <w:p w:rsidR="0094523F" w:rsidRPr="004757BF" w:rsidDel="004757BF" w:rsidRDefault="0094523F" w:rsidP="00A865CD">
            <w:pPr>
              <w:pStyle w:val="TextTabellen"/>
              <w:rPr>
                <w:del w:id="737" w:author="Hase, Klaus-Rüdiger" w:date="2013-05-16T15:28:00Z"/>
                <w:rFonts w:cs="Arial"/>
                <w:noProof/>
                <w:szCs w:val="22"/>
                <w:lang w:val="en-US"/>
                <w:rPrChange w:id="738" w:author="Hase, Klaus-Rüdiger" w:date="2013-05-16T15:30:00Z">
                  <w:rPr>
                    <w:del w:id="739" w:author="Hase, Klaus-Rüdiger" w:date="2013-05-16T15:28:00Z"/>
                    <w:noProof/>
                    <w:lang w:val="en-US"/>
                  </w:rPr>
                </w:rPrChange>
              </w:rPr>
            </w:pPr>
          </w:p>
        </w:tc>
      </w:tr>
      <w:tr w:rsidR="0094523F" w:rsidRPr="004757BF" w:rsidDel="004757BF" w:rsidTr="00A865CD">
        <w:trPr>
          <w:cantSplit/>
          <w:del w:id="740" w:author="Hase, Klaus-Rüdiger" w:date="2013-05-16T15:28:00Z"/>
        </w:trPr>
        <w:tc>
          <w:tcPr>
            <w:tcW w:w="1438" w:type="dxa"/>
          </w:tcPr>
          <w:p w:rsidR="0094523F" w:rsidRPr="004757BF" w:rsidDel="004757BF" w:rsidRDefault="0094523F" w:rsidP="00A865CD">
            <w:pPr>
              <w:pStyle w:val="TextTabellen"/>
              <w:jc w:val="center"/>
              <w:rPr>
                <w:del w:id="741" w:author="Hase, Klaus-Rüdiger" w:date="2013-05-16T15:28:00Z"/>
                <w:rFonts w:cs="Arial"/>
                <w:noProof/>
                <w:szCs w:val="22"/>
                <w:lang w:val="en-US"/>
                <w:rPrChange w:id="742" w:author="Hase, Klaus-Rüdiger" w:date="2013-05-16T15:30:00Z">
                  <w:rPr>
                    <w:del w:id="743" w:author="Hase, Klaus-Rüdiger" w:date="2013-05-16T15:28:00Z"/>
                    <w:noProof/>
                    <w:lang w:val="en-US"/>
                  </w:rPr>
                </w:rPrChange>
              </w:rPr>
            </w:pPr>
          </w:p>
        </w:tc>
        <w:tc>
          <w:tcPr>
            <w:tcW w:w="1440" w:type="dxa"/>
          </w:tcPr>
          <w:p w:rsidR="0094523F" w:rsidRPr="004757BF" w:rsidDel="004757BF" w:rsidRDefault="0094523F" w:rsidP="00A865CD">
            <w:pPr>
              <w:pStyle w:val="TextTabellen"/>
              <w:jc w:val="center"/>
              <w:rPr>
                <w:del w:id="744" w:author="Hase, Klaus-Rüdiger" w:date="2013-05-16T15:28:00Z"/>
                <w:rFonts w:cs="Arial"/>
                <w:noProof/>
                <w:szCs w:val="22"/>
                <w:lang w:val="en-US"/>
                <w:rPrChange w:id="745" w:author="Hase, Klaus-Rüdiger" w:date="2013-05-16T15:30:00Z">
                  <w:rPr>
                    <w:del w:id="746" w:author="Hase, Klaus-Rüdiger" w:date="2013-05-16T15:28:00Z"/>
                    <w:noProof/>
                    <w:lang w:val="en-US"/>
                  </w:rPr>
                </w:rPrChange>
              </w:rPr>
            </w:pPr>
          </w:p>
        </w:tc>
        <w:tc>
          <w:tcPr>
            <w:tcW w:w="1680" w:type="dxa"/>
          </w:tcPr>
          <w:p w:rsidR="0094523F" w:rsidRPr="004757BF" w:rsidDel="004757BF" w:rsidRDefault="0094523F" w:rsidP="00A865CD">
            <w:pPr>
              <w:pStyle w:val="TextTabellen"/>
              <w:rPr>
                <w:del w:id="747" w:author="Hase, Klaus-Rüdiger" w:date="2013-05-16T15:28:00Z"/>
                <w:rFonts w:cs="Arial"/>
                <w:noProof/>
                <w:szCs w:val="22"/>
                <w:lang w:val="en-US"/>
                <w:rPrChange w:id="748" w:author="Hase, Klaus-Rüdiger" w:date="2013-05-16T15:30:00Z">
                  <w:rPr>
                    <w:del w:id="749" w:author="Hase, Klaus-Rüdiger" w:date="2013-05-16T15:28:00Z"/>
                    <w:noProof/>
                    <w:lang w:val="en-US"/>
                  </w:rPr>
                </w:rPrChange>
              </w:rPr>
            </w:pPr>
          </w:p>
        </w:tc>
        <w:tc>
          <w:tcPr>
            <w:tcW w:w="5079" w:type="dxa"/>
          </w:tcPr>
          <w:p w:rsidR="0094523F" w:rsidRPr="004757BF" w:rsidDel="004757BF" w:rsidRDefault="0094523F" w:rsidP="00A865CD">
            <w:pPr>
              <w:pStyle w:val="TextTabellen"/>
              <w:rPr>
                <w:del w:id="750" w:author="Hase, Klaus-Rüdiger" w:date="2013-05-16T15:28:00Z"/>
                <w:rFonts w:cs="Arial"/>
                <w:noProof/>
                <w:szCs w:val="22"/>
                <w:lang w:val="en-US"/>
                <w:rPrChange w:id="751" w:author="Hase, Klaus-Rüdiger" w:date="2013-05-16T15:30:00Z">
                  <w:rPr>
                    <w:del w:id="752" w:author="Hase, Klaus-Rüdiger" w:date="2013-05-16T15:28:00Z"/>
                    <w:noProof/>
                    <w:lang w:val="en-US"/>
                  </w:rPr>
                </w:rPrChange>
              </w:rPr>
            </w:pPr>
          </w:p>
        </w:tc>
      </w:tr>
    </w:tbl>
    <w:p w:rsidR="0094523F" w:rsidRPr="004757BF" w:rsidDel="004757BF" w:rsidRDefault="0094523F" w:rsidP="0094523F">
      <w:pPr>
        <w:rPr>
          <w:del w:id="753" w:author="Hase, Klaus-Rüdiger" w:date="2013-05-16T15:28:00Z"/>
          <w:rFonts w:ascii="Arial" w:hAnsi="Arial" w:cs="Arial"/>
          <w:sz w:val="22"/>
          <w:szCs w:val="22"/>
          <w:lang w:val="en-US"/>
          <w:rPrChange w:id="754" w:author="Hase, Klaus-Rüdiger" w:date="2013-05-16T15:30:00Z">
            <w:rPr>
              <w:del w:id="755" w:author="Hase, Klaus-Rüdiger" w:date="2013-05-16T15:28:00Z"/>
              <w:lang w:val="en-US"/>
            </w:rPr>
          </w:rPrChange>
        </w:rPr>
      </w:pPr>
    </w:p>
    <w:p w:rsidR="0094523F" w:rsidRPr="004757BF" w:rsidDel="004757BF" w:rsidRDefault="0094523F" w:rsidP="0094523F">
      <w:pPr>
        <w:rPr>
          <w:del w:id="756" w:author="Hase, Klaus-Rüdiger" w:date="2013-05-16T15:30:00Z"/>
          <w:rFonts w:ascii="Arial" w:hAnsi="Arial" w:cs="Arial"/>
          <w:sz w:val="22"/>
          <w:szCs w:val="22"/>
          <w:lang w:val="en-US"/>
          <w:rPrChange w:id="757" w:author="Hase, Klaus-Rüdiger" w:date="2013-05-16T15:30:00Z">
            <w:rPr>
              <w:del w:id="758" w:author="Hase, Klaus-Rüdiger" w:date="2013-05-16T15:30:00Z"/>
              <w:lang w:val="en-US"/>
            </w:rPr>
          </w:rPrChange>
        </w:rPr>
      </w:pPr>
    </w:p>
    <w:p w:rsidR="0094523F" w:rsidRPr="004757BF" w:rsidDel="004757BF" w:rsidRDefault="0094523F" w:rsidP="0094523F">
      <w:pPr>
        <w:rPr>
          <w:del w:id="759" w:author="Hase, Klaus-Rüdiger" w:date="2013-05-16T15:30:00Z"/>
          <w:rFonts w:ascii="Arial" w:hAnsi="Arial" w:cs="Arial"/>
          <w:sz w:val="22"/>
          <w:szCs w:val="22"/>
          <w:lang w:val="en-US"/>
          <w:rPrChange w:id="760" w:author="Hase, Klaus-Rüdiger" w:date="2013-05-16T15:30:00Z">
            <w:rPr>
              <w:del w:id="761" w:author="Hase, Klaus-Rüdiger" w:date="2013-05-16T15:30:00Z"/>
              <w:lang w:val="en-US"/>
            </w:rPr>
          </w:rPrChange>
        </w:rPr>
      </w:pPr>
    </w:p>
    <w:p w:rsidR="0094523F" w:rsidRPr="004757BF" w:rsidDel="004757BF" w:rsidRDefault="0094523F" w:rsidP="0094523F">
      <w:pPr>
        <w:rPr>
          <w:del w:id="762" w:author="Hase, Klaus-Rüdiger" w:date="2013-05-16T15:30:00Z"/>
          <w:rFonts w:ascii="Arial" w:hAnsi="Arial" w:cs="Arial"/>
          <w:sz w:val="22"/>
          <w:szCs w:val="22"/>
          <w:lang w:val="en-US"/>
          <w:rPrChange w:id="763" w:author="Hase, Klaus-Rüdiger" w:date="2013-05-16T15:30:00Z">
            <w:rPr>
              <w:del w:id="764" w:author="Hase, Klaus-Rüdiger" w:date="2013-05-16T15:30:00Z"/>
              <w:lang w:val="en-US"/>
            </w:rPr>
          </w:rPrChange>
        </w:rPr>
      </w:pPr>
    </w:p>
    <w:p w:rsidR="0094523F" w:rsidRPr="004757BF" w:rsidDel="004757BF" w:rsidRDefault="0094523F" w:rsidP="0094523F">
      <w:pPr>
        <w:rPr>
          <w:del w:id="765" w:author="Hase, Klaus-Rüdiger" w:date="2013-05-16T15:30:00Z"/>
          <w:rFonts w:ascii="Arial" w:hAnsi="Arial" w:cs="Arial"/>
          <w:sz w:val="22"/>
          <w:szCs w:val="22"/>
          <w:lang w:val="en-US"/>
          <w:rPrChange w:id="766" w:author="Hase, Klaus-Rüdiger" w:date="2013-05-16T15:30:00Z">
            <w:rPr>
              <w:del w:id="767" w:author="Hase, Klaus-Rüdiger" w:date="2013-05-16T15:30:00Z"/>
              <w:lang w:val="en-US"/>
            </w:rPr>
          </w:rPrChange>
        </w:rPr>
      </w:pPr>
    </w:p>
    <w:p w:rsidR="0094523F" w:rsidRPr="004757BF" w:rsidDel="004757BF" w:rsidRDefault="0094523F" w:rsidP="0094523F">
      <w:pPr>
        <w:rPr>
          <w:del w:id="768" w:author="Hase, Klaus-Rüdiger" w:date="2013-05-16T15:30:00Z"/>
          <w:rFonts w:ascii="Arial" w:hAnsi="Arial" w:cs="Arial"/>
          <w:sz w:val="22"/>
          <w:szCs w:val="22"/>
          <w:lang w:val="en-US"/>
          <w:rPrChange w:id="769" w:author="Hase, Klaus-Rüdiger" w:date="2013-05-16T15:30:00Z">
            <w:rPr>
              <w:del w:id="770" w:author="Hase, Klaus-Rüdiger" w:date="2013-05-16T15:30:00Z"/>
              <w:lang w:val="en-US"/>
            </w:rPr>
          </w:rPrChange>
        </w:rPr>
      </w:pPr>
    </w:p>
    <w:p w:rsidR="0094523F" w:rsidRPr="004757BF" w:rsidDel="004757BF" w:rsidRDefault="0094523F" w:rsidP="0094523F">
      <w:pPr>
        <w:rPr>
          <w:del w:id="771" w:author="Hase, Klaus-Rüdiger" w:date="2013-05-16T15:30:00Z"/>
          <w:rFonts w:ascii="Arial" w:hAnsi="Arial" w:cs="Arial"/>
          <w:sz w:val="22"/>
          <w:szCs w:val="22"/>
          <w:lang w:val="en-US"/>
          <w:rPrChange w:id="772" w:author="Hase, Klaus-Rüdiger" w:date="2013-05-16T15:30:00Z">
            <w:rPr>
              <w:del w:id="773" w:author="Hase, Klaus-Rüdiger" w:date="2013-05-16T15:30:00Z"/>
              <w:lang w:val="en-US"/>
            </w:rPr>
          </w:rPrChange>
        </w:rPr>
      </w:pPr>
    </w:p>
    <w:p w:rsidR="0094523F" w:rsidRPr="004757BF" w:rsidDel="004757BF" w:rsidRDefault="0094523F" w:rsidP="0094523F">
      <w:pPr>
        <w:rPr>
          <w:del w:id="774" w:author="Hase, Klaus-Rüdiger" w:date="2013-05-16T15:30:00Z"/>
          <w:rFonts w:ascii="Arial" w:hAnsi="Arial" w:cs="Arial"/>
          <w:sz w:val="22"/>
          <w:szCs w:val="22"/>
          <w:lang w:val="en-US"/>
          <w:rPrChange w:id="775" w:author="Hase, Klaus-Rüdiger" w:date="2013-05-16T15:30:00Z">
            <w:rPr>
              <w:del w:id="776" w:author="Hase, Klaus-Rüdiger" w:date="2013-05-16T15:30:00Z"/>
              <w:lang w:val="en-US"/>
            </w:rPr>
          </w:rPrChange>
        </w:rPr>
      </w:pPr>
    </w:p>
    <w:p w:rsidR="0094523F" w:rsidRPr="004757BF" w:rsidDel="004757BF" w:rsidRDefault="0094523F" w:rsidP="0094523F">
      <w:pPr>
        <w:rPr>
          <w:del w:id="777" w:author="Hase, Klaus-Rüdiger" w:date="2013-05-16T15:30:00Z"/>
          <w:rFonts w:ascii="Arial" w:hAnsi="Arial" w:cs="Arial"/>
          <w:sz w:val="22"/>
          <w:szCs w:val="22"/>
          <w:lang w:val="en-US"/>
          <w:rPrChange w:id="778" w:author="Hase, Klaus-Rüdiger" w:date="2013-05-16T15:30:00Z">
            <w:rPr>
              <w:del w:id="779" w:author="Hase, Klaus-Rüdiger" w:date="2013-05-16T15:30:00Z"/>
              <w:lang w:val="en-US"/>
            </w:rPr>
          </w:rPrChange>
        </w:rPr>
      </w:pPr>
    </w:p>
    <w:p w:rsidR="0094523F" w:rsidRPr="004757BF" w:rsidDel="004757BF" w:rsidRDefault="0094523F" w:rsidP="0094523F">
      <w:pPr>
        <w:rPr>
          <w:del w:id="780" w:author="Hase, Klaus-Rüdiger" w:date="2013-05-16T15:30:00Z"/>
          <w:rFonts w:ascii="Arial" w:hAnsi="Arial" w:cs="Arial"/>
          <w:sz w:val="22"/>
          <w:szCs w:val="22"/>
          <w:lang w:val="en-US"/>
          <w:rPrChange w:id="781" w:author="Hase, Klaus-Rüdiger" w:date="2013-05-16T15:30:00Z">
            <w:rPr>
              <w:del w:id="782" w:author="Hase, Klaus-Rüdiger" w:date="2013-05-16T15:30:00Z"/>
              <w:lang w:val="en-US"/>
            </w:rPr>
          </w:rPrChange>
        </w:rPr>
      </w:pPr>
    </w:p>
    <w:p w:rsidR="0094523F" w:rsidRPr="004757BF" w:rsidDel="004757BF" w:rsidRDefault="0094523F" w:rsidP="0094523F">
      <w:pPr>
        <w:rPr>
          <w:del w:id="783" w:author="Hase, Klaus-Rüdiger" w:date="2013-05-16T15:30:00Z"/>
          <w:rFonts w:ascii="Arial" w:hAnsi="Arial" w:cs="Arial"/>
          <w:sz w:val="22"/>
          <w:szCs w:val="22"/>
          <w:lang w:val="en-US"/>
          <w:rPrChange w:id="784" w:author="Hase, Klaus-Rüdiger" w:date="2013-05-16T15:30:00Z">
            <w:rPr>
              <w:del w:id="785" w:author="Hase, Klaus-Rüdiger" w:date="2013-05-16T15:30:00Z"/>
              <w:lang w:val="en-US"/>
            </w:rPr>
          </w:rPrChange>
        </w:rPr>
      </w:pPr>
    </w:p>
    <w:p w:rsidR="0094523F" w:rsidRPr="004757BF" w:rsidDel="004757BF" w:rsidRDefault="0094523F" w:rsidP="0094523F">
      <w:pPr>
        <w:rPr>
          <w:del w:id="786" w:author="Hase, Klaus-Rüdiger" w:date="2013-05-16T15:30:00Z"/>
          <w:rFonts w:ascii="Arial" w:hAnsi="Arial" w:cs="Arial"/>
          <w:sz w:val="22"/>
          <w:szCs w:val="22"/>
          <w:lang w:val="en-US"/>
          <w:rPrChange w:id="787" w:author="Hase, Klaus-Rüdiger" w:date="2013-05-16T15:30:00Z">
            <w:rPr>
              <w:del w:id="788" w:author="Hase, Klaus-Rüdiger" w:date="2013-05-16T15:30:00Z"/>
              <w:lang w:val="en-US"/>
            </w:rPr>
          </w:rPrChange>
        </w:rPr>
      </w:pPr>
    </w:p>
    <w:p w:rsidR="0094523F" w:rsidRPr="004757BF" w:rsidDel="004757BF" w:rsidRDefault="0094523F" w:rsidP="0094523F">
      <w:pPr>
        <w:rPr>
          <w:del w:id="789" w:author="Hase, Klaus-Rüdiger" w:date="2013-05-16T15:30:00Z"/>
          <w:rFonts w:ascii="Arial" w:hAnsi="Arial" w:cs="Arial"/>
          <w:sz w:val="22"/>
          <w:szCs w:val="22"/>
          <w:lang w:val="en-US"/>
          <w:rPrChange w:id="790" w:author="Hase, Klaus-Rüdiger" w:date="2013-05-16T15:30:00Z">
            <w:rPr>
              <w:del w:id="791" w:author="Hase, Klaus-Rüdiger" w:date="2013-05-16T15:30:00Z"/>
              <w:lang w:val="en-US"/>
            </w:rPr>
          </w:rPrChange>
        </w:rPr>
      </w:pPr>
    </w:p>
    <w:p w:rsidR="0094523F" w:rsidRPr="004757BF" w:rsidDel="004757BF" w:rsidRDefault="0094523F" w:rsidP="0094523F">
      <w:pPr>
        <w:rPr>
          <w:del w:id="792" w:author="Hase, Klaus-Rüdiger" w:date="2013-05-16T15:30:00Z"/>
          <w:rFonts w:ascii="Arial" w:hAnsi="Arial" w:cs="Arial"/>
          <w:sz w:val="22"/>
          <w:szCs w:val="22"/>
          <w:lang w:val="en-US"/>
          <w:rPrChange w:id="793" w:author="Hase, Klaus-Rüdiger" w:date="2013-05-16T15:30:00Z">
            <w:rPr>
              <w:del w:id="794" w:author="Hase, Klaus-Rüdiger" w:date="2013-05-16T15:30:00Z"/>
              <w:lang w:val="en-US"/>
            </w:rPr>
          </w:rPrChange>
        </w:rPr>
      </w:pPr>
    </w:p>
    <w:p w:rsidR="0094523F" w:rsidRPr="004757BF" w:rsidDel="004757BF" w:rsidRDefault="0094523F" w:rsidP="0094523F">
      <w:pPr>
        <w:rPr>
          <w:del w:id="795" w:author="Hase, Klaus-Rüdiger" w:date="2013-05-16T15:30:00Z"/>
          <w:rFonts w:ascii="Arial" w:hAnsi="Arial" w:cs="Arial"/>
          <w:sz w:val="22"/>
          <w:szCs w:val="22"/>
          <w:lang w:val="en-US"/>
          <w:rPrChange w:id="796" w:author="Hase, Klaus-Rüdiger" w:date="2013-05-16T15:30:00Z">
            <w:rPr>
              <w:del w:id="797" w:author="Hase, Klaus-Rüdiger" w:date="2013-05-16T15:30:00Z"/>
              <w:lang w:val="en-US"/>
            </w:rPr>
          </w:rPrChange>
        </w:rPr>
      </w:pPr>
    </w:p>
    <w:p w:rsidR="0094523F" w:rsidRPr="004757BF" w:rsidDel="004757BF" w:rsidRDefault="0094523F" w:rsidP="0094523F">
      <w:pPr>
        <w:rPr>
          <w:del w:id="798" w:author="Hase, Klaus-Rüdiger" w:date="2013-05-16T15:30:00Z"/>
          <w:rFonts w:ascii="Arial" w:hAnsi="Arial" w:cs="Arial"/>
          <w:sz w:val="22"/>
          <w:szCs w:val="22"/>
          <w:lang w:val="en-US"/>
          <w:rPrChange w:id="799" w:author="Hase, Klaus-Rüdiger" w:date="2013-05-16T15:30:00Z">
            <w:rPr>
              <w:del w:id="800" w:author="Hase, Klaus-Rüdiger" w:date="2013-05-16T15:30:00Z"/>
              <w:lang w:val="en-US"/>
            </w:rPr>
          </w:rPrChange>
        </w:rPr>
      </w:pPr>
    </w:p>
    <w:p w:rsidR="0094523F" w:rsidRPr="004757BF" w:rsidDel="004757BF" w:rsidRDefault="0094523F" w:rsidP="0094523F">
      <w:pPr>
        <w:rPr>
          <w:del w:id="801" w:author="Hase, Klaus-Rüdiger" w:date="2013-05-16T15:30:00Z"/>
          <w:rFonts w:ascii="Arial" w:hAnsi="Arial" w:cs="Arial"/>
          <w:sz w:val="22"/>
          <w:szCs w:val="22"/>
          <w:lang w:val="en-US"/>
          <w:rPrChange w:id="802" w:author="Hase, Klaus-Rüdiger" w:date="2013-05-16T15:30:00Z">
            <w:rPr>
              <w:del w:id="803" w:author="Hase, Klaus-Rüdiger" w:date="2013-05-16T15:30:00Z"/>
              <w:lang w:val="en-US"/>
            </w:rPr>
          </w:rPrChange>
        </w:rPr>
      </w:pPr>
    </w:p>
    <w:p w:rsidR="0094523F" w:rsidRPr="004757BF" w:rsidDel="004757BF" w:rsidRDefault="0094523F" w:rsidP="0094523F">
      <w:pPr>
        <w:rPr>
          <w:del w:id="804" w:author="Hase, Klaus-Rüdiger" w:date="2013-05-16T15:30:00Z"/>
          <w:rFonts w:ascii="Arial" w:hAnsi="Arial" w:cs="Arial"/>
          <w:sz w:val="22"/>
          <w:szCs w:val="22"/>
          <w:lang w:val="en-US"/>
          <w:rPrChange w:id="805" w:author="Hase, Klaus-Rüdiger" w:date="2013-05-16T15:30:00Z">
            <w:rPr>
              <w:del w:id="806" w:author="Hase, Klaus-Rüdiger" w:date="2013-05-16T15:30:00Z"/>
              <w:lang w:val="en-US"/>
            </w:rPr>
          </w:rPrChange>
        </w:rPr>
      </w:pPr>
    </w:p>
    <w:p w:rsidR="0094523F" w:rsidRPr="004757BF" w:rsidDel="004757BF" w:rsidRDefault="0094523F" w:rsidP="0094523F">
      <w:pPr>
        <w:rPr>
          <w:del w:id="807" w:author="Hase, Klaus-Rüdiger" w:date="2013-05-16T15:30:00Z"/>
          <w:rFonts w:ascii="Arial" w:hAnsi="Arial" w:cs="Arial"/>
          <w:sz w:val="22"/>
          <w:szCs w:val="22"/>
          <w:lang w:val="en-US"/>
          <w:rPrChange w:id="808" w:author="Hase, Klaus-Rüdiger" w:date="2013-05-16T15:30:00Z">
            <w:rPr>
              <w:del w:id="809" w:author="Hase, Klaus-Rüdiger" w:date="2013-05-16T15:30:00Z"/>
              <w:lang w:val="en-US"/>
            </w:rPr>
          </w:rPrChange>
        </w:rPr>
      </w:pPr>
    </w:p>
    <w:p w:rsidR="0094523F" w:rsidRPr="004757BF" w:rsidDel="004757BF" w:rsidRDefault="0094523F" w:rsidP="0094523F">
      <w:pPr>
        <w:rPr>
          <w:del w:id="810" w:author="Hase, Klaus-Rüdiger" w:date="2013-05-16T15:30:00Z"/>
          <w:rFonts w:ascii="Arial" w:hAnsi="Arial" w:cs="Arial"/>
          <w:sz w:val="22"/>
          <w:szCs w:val="22"/>
          <w:lang w:val="en-US"/>
          <w:rPrChange w:id="811" w:author="Hase, Klaus-Rüdiger" w:date="2013-05-16T15:30:00Z">
            <w:rPr>
              <w:del w:id="812" w:author="Hase, Klaus-Rüdiger" w:date="2013-05-16T15:30:00Z"/>
              <w:lang w:val="en-US"/>
            </w:rPr>
          </w:rPrChange>
        </w:rPr>
      </w:pPr>
    </w:p>
    <w:p w:rsidR="00156E32" w:rsidRPr="004757BF" w:rsidRDefault="00156E32" w:rsidP="0094523F">
      <w:pPr>
        <w:rPr>
          <w:rFonts w:ascii="Arial" w:hAnsi="Arial" w:cs="Arial"/>
          <w:sz w:val="22"/>
          <w:szCs w:val="22"/>
          <w:lang w:val="en-US"/>
          <w:rPrChange w:id="813" w:author="Hase, Klaus-Rüdiger" w:date="2013-05-16T15:30:00Z">
            <w:rPr>
              <w:lang w:val="en-US"/>
            </w:rPr>
          </w:rPrChange>
        </w:rPr>
      </w:pPr>
    </w:p>
    <w:p w:rsidR="0094523F" w:rsidRPr="004757BF" w:rsidRDefault="0094523F" w:rsidP="0094523F">
      <w:pPr>
        <w:pStyle w:val="ListParagraph"/>
        <w:numPr>
          <w:ilvl w:val="0"/>
          <w:numId w:val="2"/>
        </w:numPr>
        <w:rPr>
          <w:rFonts w:ascii="Arial" w:hAnsi="Arial" w:cs="Arial"/>
          <w:b/>
          <w:sz w:val="22"/>
          <w:szCs w:val="22"/>
          <w:u w:val="single"/>
          <w:lang w:val="en-US"/>
          <w:rPrChange w:id="814" w:author="Hase, Klaus-Rüdiger" w:date="2013-05-16T15:30:00Z">
            <w:rPr>
              <w:b/>
              <w:u w:val="single"/>
              <w:lang w:val="en-US"/>
            </w:rPr>
          </w:rPrChange>
        </w:rPr>
      </w:pPr>
      <w:r w:rsidRPr="004757BF">
        <w:rPr>
          <w:rFonts w:ascii="Arial" w:hAnsi="Arial" w:cs="Arial"/>
          <w:b/>
          <w:sz w:val="22"/>
          <w:szCs w:val="22"/>
          <w:u w:val="single"/>
          <w:lang w:val="en-US"/>
          <w:rPrChange w:id="815" w:author="Hase, Klaus-Rüdiger" w:date="2013-05-16T15:30:00Z">
            <w:rPr>
              <w:b/>
              <w:u w:val="single"/>
              <w:lang w:val="en-US"/>
            </w:rPr>
          </w:rPrChange>
        </w:rPr>
        <w:t>Goals and subjects of the SSRS kick off meeting:</w:t>
      </w:r>
    </w:p>
    <w:p w:rsidR="0094523F" w:rsidRPr="004757BF" w:rsidRDefault="0094523F" w:rsidP="0094523F">
      <w:pPr>
        <w:pStyle w:val="ListParagraph"/>
        <w:rPr>
          <w:rFonts w:ascii="Arial" w:hAnsi="Arial" w:cs="Arial"/>
          <w:sz w:val="22"/>
          <w:szCs w:val="22"/>
          <w:lang w:val="en-US"/>
          <w:rPrChange w:id="816" w:author="Hase, Klaus-Rüdiger" w:date="2013-05-16T15:30:00Z">
            <w:rPr>
              <w:lang w:val="en-US"/>
            </w:rPr>
          </w:rPrChange>
        </w:rPr>
      </w:pPr>
    </w:p>
    <w:p w:rsidR="006437B5" w:rsidRPr="004757BF" w:rsidRDefault="006437B5" w:rsidP="006437B5">
      <w:pPr>
        <w:pStyle w:val="ListParagraph"/>
        <w:numPr>
          <w:ilvl w:val="1"/>
          <w:numId w:val="3"/>
        </w:numPr>
        <w:rPr>
          <w:rFonts w:ascii="Arial" w:hAnsi="Arial" w:cs="Arial"/>
          <w:sz w:val="22"/>
          <w:szCs w:val="22"/>
          <w:lang w:val="en-US"/>
          <w:rPrChange w:id="817" w:author="Hase, Klaus-Rüdiger" w:date="2013-05-16T15:30:00Z">
            <w:rPr>
              <w:lang w:val="en-US"/>
            </w:rPr>
          </w:rPrChange>
        </w:rPr>
      </w:pPr>
      <w:r w:rsidRPr="004757BF">
        <w:rPr>
          <w:rFonts w:ascii="Arial" w:hAnsi="Arial" w:cs="Arial"/>
          <w:sz w:val="22"/>
          <w:szCs w:val="22"/>
          <w:lang w:val="en-US"/>
          <w:rPrChange w:id="818" w:author="Hase, Klaus-Rüdiger" w:date="2013-05-16T15:30:00Z">
            <w:rPr>
              <w:lang w:val="en-US"/>
            </w:rPr>
          </w:rPrChange>
        </w:rPr>
        <w:t xml:space="preserve">Presenting the goals, benefits and intention of an SSRS to </w:t>
      </w:r>
      <w:r w:rsidR="00795CFA" w:rsidRPr="004757BF">
        <w:rPr>
          <w:rFonts w:ascii="Arial" w:hAnsi="Arial" w:cs="Arial"/>
          <w:sz w:val="22"/>
          <w:szCs w:val="22"/>
          <w:lang w:val="en-US"/>
          <w:rPrChange w:id="819" w:author="Hase, Klaus-Rüdiger" w:date="2013-05-16T15:30:00Z">
            <w:rPr>
              <w:lang w:val="en-US"/>
            </w:rPr>
          </w:rPrChange>
        </w:rPr>
        <w:br/>
        <w:t>the participants of the Kick off meeting.</w:t>
      </w:r>
    </w:p>
    <w:p w:rsidR="006437B5" w:rsidRPr="004757BF" w:rsidRDefault="006437B5" w:rsidP="006437B5">
      <w:pPr>
        <w:rPr>
          <w:rFonts w:ascii="Arial" w:hAnsi="Arial" w:cs="Arial"/>
          <w:sz w:val="22"/>
          <w:szCs w:val="22"/>
          <w:lang w:val="en-US"/>
          <w:rPrChange w:id="820" w:author="Hase, Klaus-Rüdiger" w:date="2013-05-16T15:30:00Z">
            <w:rPr>
              <w:lang w:val="en-US"/>
            </w:rPr>
          </w:rPrChange>
        </w:rPr>
      </w:pPr>
    </w:p>
    <w:p w:rsidR="006437B5" w:rsidRPr="004757BF" w:rsidRDefault="006437B5" w:rsidP="006437B5">
      <w:pPr>
        <w:pStyle w:val="ListParagraph"/>
        <w:numPr>
          <w:ilvl w:val="1"/>
          <w:numId w:val="3"/>
        </w:numPr>
        <w:rPr>
          <w:rFonts w:ascii="Arial" w:hAnsi="Arial" w:cs="Arial"/>
          <w:sz w:val="22"/>
          <w:szCs w:val="22"/>
          <w:lang w:val="en-US"/>
          <w:rPrChange w:id="821" w:author="Hase, Klaus-Rüdiger" w:date="2013-05-16T15:30:00Z">
            <w:rPr>
              <w:lang w:val="en-US"/>
            </w:rPr>
          </w:rPrChange>
        </w:rPr>
      </w:pPr>
      <w:r w:rsidRPr="004757BF">
        <w:rPr>
          <w:rFonts w:ascii="Arial" w:hAnsi="Arial" w:cs="Arial"/>
          <w:sz w:val="22"/>
          <w:szCs w:val="22"/>
          <w:lang w:val="en-US"/>
          <w:rPrChange w:id="822" w:author="Hase, Klaus-Rüdiger" w:date="2013-05-16T15:30:00Z">
            <w:rPr>
              <w:lang w:val="en-US"/>
            </w:rPr>
          </w:rPrChange>
        </w:rPr>
        <w:t>Managing the efforts and performers of the SSRS</w:t>
      </w:r>
    </w:p>
    <w:p w:rsidR="00DB66B5" w:rsidRPr="004757BF" w:rsidRDefault="00DB66B5" w:rsidP="00DB66B5">
      <w:pPr>
        <w:rPr>
          <w:rFonts w:ascii="Arial" w:hAnsi="Arial" w:cs="Arial"/>
          <w:sz w:val="22"/>
          <w:szCs w:val="22"/>
          <w:lang w:val="en-US"/>
          <w:rPrChange w:id="823" w:author="Hase, Klaus-Rüdiger" w:date="2013-05-16T15:30:00Z">
            <w:rPr>
              <w:lang w:val="en-US"/>
            </w:rPr>
          </w:rPrChange>
        </w:rPr>
      </w:pPr>
    </w:p>
    <w:p w:rsidR="00DB66B5" w:rsidRPr="004757BF" w:rsidRDefault="00DB66B5" w:rsidP="00DB66B5">
      <w:pPr>
        <w:pStyle w:val="ListParagraph"/>
        <w:numPr>
          <w:ilvl w:val="1"/>
          <w:numId w:val="3"/>
        </w:numPr>
        <w:rPr>
          <w:rFonts w:ascii="Arial" w:hAnsi="Arial" w:cs="Arial"/>
          <w:sz w:val="22"/>
          <w:szCs w:val="22"/>
          <w:lang w:val="en-US"/>
          <w:rPrChange w:id="824" w:author="Hase, Klaus-Rüdiger" w:date="2013-05-16T15:30:00Z">
            <w:rPr>
              <w:lang w:val="en-US"/>
            </w:rPr>
          </w:rPrChange>
        </w:rPr>
      </w:pPr>
      <w:r w:rsidRPr="004757BF">
        <w:rPr>
          <w:rFonts w:ascii="Arial" w:hAnsi="Arial" w:cs="Arial"/>
          <w:sz w:val="22"/>
          <w:szCs w:val="22"/>
          <w:lang w:val="en-US"/>
          <w:rPrChange w:id="825" w:author="Hase, Klaus-Rüdiger" w:date="2013-05-16T15:30:00Z">
            <w:rPr>
              <w:lang w:val="en-US"/>
            </w:rPr>
          </w:rPrChange>
        </w:rPr>
        <w:t xml:space="preserve">Defining a schedule for organizing a SSRS </w:t>
      </w:r>
      <w:r w:rsidR="00B2067C" w:rsidRPr="004757BF">
        <w:rPr>
          <w:rFonts w:ascii="Arial" w:hAnsi="Arial" w:cs="Arial"/>
          <w:sz w:val="22"/>
          <w:szCs w:val="22"/>
          <w:lang w:val="en-US"/>
          <w:rPrChange w:id="826" w:author="Hase, Klaus-Rüdiger" w:date="2013-05-16T15:30:00Z">
            <w:rPr>
              <w:lang w:val="en-US"/>
            </w:rPr>
          </w:rPrChange>
        </w:rPr>
        <w:t xml:space="preserve">working </w:t>
      </w:r>
      <w:r w:rsidRPr="004757BF">
        <w:rPr>
          <w:rFonts w:ascii="Arial" w:hAnsi="Arial" w:cs="Arial"/>
          <w:sz w:val="22"/>
          <w:szCs w:val="22"/>
          <w:lang w:val="en-US"/>
          <w:rPrChange w:id="827" w:author="Hase, Klaus-Rüdiger" w:date="2013-05-16T15:30:00Z">
            <w:rPr>
              <w:lang w:val="en-US"/>
            </w:rPr>
          </w:rPrChange>
        </w:rPr>
        <w:t xml:space="preserve">group with the ERTMS experts and reviewer. </w:t>
      </w:r>
    </w:p>
    <w:p w:rsidR="006437B5" w:rsidRPr="004757BF" w:rsidRDefault="006437B5" w:rsidP="006437B5">
      <w:pPr>
        <w:pStyle w:val="ListParagraph"/>
        <w:ind w:left="1080"/>
        <w:rPr>
          <w:rFonts w:ascii="Arial" w:hAnsi="Arial" w:cs="Arial"/>
          <w:sz w:val="22"/>
          <w:szCs w:val="22"/>
          <w:lang w:val="en-US"/>
          <w:rPrChange w:id="828" w:author="Hase, Klaus-Rüdiger" w:date="2013-05-16T15:30:00Z">
            <w:rPr>
              <w:lang w:val="en-US"/>
            </w:rPr>
          </w:rPrChange>
        </w:rPr>
      </w:pPr>
    </w:p>
    <w:p w:rsidR="00DB66B5" w:rsidRPr="004757BF" w:rsidRDefault="00DB66B5" w:rsidP="006437B5">
      <w:pPr>
        <w:pStyle w:val="ListParagraph"/>
        <w:ind w:left="1080"/>
        <w:rPr>
          <w:rFonts w:ascii="Arial" w:hAnsi="Arial" w:cs="Arial"/>
          <w:sz w:val="22"/>
          <w:szCs w:val="22"/>
          <w:lang w:val="en-US"/>
          <w:rPrChange w:id="829" w:author="Hase, Klaus-Rüdiger" w:date="2013-05-16T15:30:00Z">
            <w:rPr>
              <w:lang w:val="en-US"/>
            </w:rPr>
          </w:rPrChange>
        </w:rPr>
      </w:pPr>
    </w:p>
    <w:p w:rsidR="00DB66B5" w:rsidRPr="004757BF" w:rsidRDefault="00DB66B5" w:rsidP="006437B5">
      <w:pPr>
        <w:pStyle w:val="ListParagraph"/>
        <w:ind w:left="1080"/>
        <w:rPr>
          <w:rFonts w:ascii="Arial" w:hAnsi="Arial" w:cs="Arial"/>
          <w:sz w:val="22"/>
          <w:szCs w:val="22"/>
          <w:lang w:val="en-US"/>
          <w:rPrChange w:id="830" w:author="Hase, Klaus-Rüdiger" w:date="2013-05-16T15:30:00Z">
            <w:rPr>
              <w:lang w:val="en-US"/>
            </w:rPr>
          </w:rPrChange>
        </w:rPr>
      </w:pPr>
    </w:p>
    <w:p w:rsidR="00156E32" w:rsidRPr="004757BF" w:rsidRDefault="00421225" w:rsidP="00421225">
      <w:pPr>
        <w:pStyle w:val="ListParagraph"/>
        <w:numPr>
          <w:ilvl w:val="0"/>
          <w:numId w:val="2"/>
        </w:numPr>
        <w:rPr>
          <w:rFonts w:ascii="Arial" w:hAnsi="Arial" w:cs="Arial"/>
          <w:b/>
          <w:sz w:val="22"/>
          <w:szCs w:val="22"/>
          <w:u w:val="single"/>
          <w:lang w:val="en-US"/>
          <w:rPrChange w:id="831" w:author="Hase, Klaus-Rüdiger" w:date="2013-05-16T15:30:00Z">
            <w:rPr>
              <w:b/>
              <w:u w:val="single"/>
              <w:lang w:val="en-US"/>
            </w:rPr>
          </w:rPrChange>
        </w:rPr>
      </w:pPr>
      <w:r w:rsidRPr="004757BF">
        <w:rPr>
          <w:rFonts w:ascii="Arial" w:hAnsi="Arial" w:cs="Arial"/>
          <w:b/>
          <w:sz w:val="22"/>
          <w:szCs w:val="22"/>
          <w:u w:val="single"/>
          <w:lang w:val="en-US"/>
          <w:rPrChange w:id="832" w:author="Hase, Klaus-Rüdiger" w:date="2013-05-16T15:30:00Z">
            <w:rPr>
              <w:b/>
              <w:u w:val="single"/>
              <w:lang w:val="en-US"/>
            </w:rPr>
          </w:rPrChange>
        </w:rPr>
        <w:t>Participants</w:t>
      </w:r>
    </w:p>
    <w:p w:rsidR="001609AA" w:rsidRPr="004757BF" w:rsidRDefault="001609AA" w:rsidP="001609AA">
      <w:pPr>
        <w:pStyle w:val="ListParagraph"/>
        <w:rPr>
          <w:rFonts w:ascii="Arial" w:hAnsi="Arial" w:cs="Arial"/>
          <w:b/>
          <w:sz w:val="22"/>
          <w:szCs w:val="22"/>
          <w:u w:val="single"/>
          <w:lang w:val="en-US"/>
          <w:rPrChange w:id="833" w:author="Hase, Klaus-Rüdiger" w:date="2013-05-16T15:30:00Z">
            <w:rPr>
              <w:b/>
              <w:u w:val="single"/>
              <w:lang w:val="en-US"/>
            </w:rPr>
          </w:rPrChange>
        </w:rPr>
      </w:pPr>
    </w:p>
    <w:p w:rsidR="001609AA" w:rsidRPr="004757BF" w:rsidRDefault="001609AA" w:rsidP="001609AA">
      <w:pPr>
        <w:pStyle w:val="ListParagraph"/>
        <w:rPr>
          <w:rFonts w:ascii="Arial" w:hAnsi="Arial" w:cs="Arial"/>
          <w:sz w:val="22"/>
          <w:szCs w:val="22"/>
          <w:lang w:val="en-US"/>
          <w:rPrChange w:id="834" w:author="Hase, Klaus-Rüdiger" w:date="2013-05-16T15:30:00Z">
            <w:rPr>
              <w:lang w:val="en-US"/>
            </w:rPr>
          </w:rPrChange>
        </w:rPr>
      </w:pPr>
      <w:r w:rsidRPr="004757BF">
        <w:rPr>
          <w:rFonts w:ascii="Arial" w:hAnsi="Arial" w:cs="Arial"/>
          <w:sz w:val="22"/>
          <w:szCs w:val="22"/>
          <w:lang w:val="en-US"/>
          <w:rPrChange w:id="835" w:author="Hase, Klaus-Rüdiger" w:date="2013-05-16T15:30:00Z">
            <w:rPr>
              <w:lang w:val="en-US"/>
            </w:rPr>
          </w:rPrChange>
        </w:rPr>
        <w:t>As seen in the list of participants:</w:t>
      </w:r>
    </w:p>
    <w:p w:rsidR="001609AA" w:rsidRPr="004757BF" w:rsidRDefault="001609AA" w:rsidP="001609AA">
      <w:pPr>
        <w:pStyle w:val="ListParagraph"/>
        <w:rPr>
          <w:rFonts w:ascii="Arial" w:hAnsi="Arial" w:cs="Arial"/>
          <w:sz w:val="22"/>
          <w:szCs w:val="22"/>
          <w:lang w:val="en-US"/>
          <w:rPrChange w:id="836" w:author="Hase, Klaus-Rüdiger" w:date="2013-05-16T15:30:00Z">
            <w:rPr>
              <w:lang w:val="en-US"/>
            </w:rPr>
          </w:rPrChange>
        </w:rPr>
      </w:pPr>
    </w:p>
    <w:p w:rsidR="001609AA" w:rsidRPr="004757BF" w:rsidRDefault="00795CFA" w:rsidP="001609AA">
      <w:pPr>
        <w:pStyle w:val="ListParagraph"/>
        <w:rPr>
          <w:rFonts w:ascii="Arial" w:hAnsi="Arial" w:cs="Arial"/>
          <w:sz w:val="22"/>
          <w:szCs w:val="22"/>
          <w:lang w:val="en-US"/>
          <w:rPrChange w:id="837" w:author="Hase, Klaus-Rüdiger" w:date="2013-05-16T15:30:00Z">
            <w:rPr>
              <w:lang w:val="en-US"/>
            </w:rPr>
          </w:rPrChange>
        </w:rPr>
      </w:pPr>
      <w:r w:rsidRPr="004757BF">
        <w:rPr>
          <w:rFonts w:ascii="Arial" w:hAnsi="Arial" w:cs="Arial"/>
          <w:sz w:val="22"/>
          <w:szCs w:val="22"/>
          <w:lang w:val="en-US"/>
          <w:rPrChange w:id="838" w:author="Hase, Klaus-Rüdiger" w:date="2013-05-16T15:30:00Z">
            <w:rPr>
              <w:lang w:val="en-US"/>
            </w:rPr>
          </w:rPrChange>
        </w:rPr>
        <w:object w:dxaOrig="2040"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8pt;height:67.05pt" o:ole="">
            <v:imagedata r:id="rId10" o:title=""/>
          </v:shape>
          <o:OLEObject Type="Embed" ProgID="AcroExch.Document.7" ShapeID="_x0000_i1025" DrawAspect="Icon" ObjectID="_1430223619" r:id="rId11"/>
        </w:object>
      </w:r>
    </w:p>
    <w:p w:rsidR="00421225" w:rsidRPr="004757BF" w:rsidRDefault="00421225" w:rsidP="00421225">
      <w:pPr>
        <w:pStyle w:val="ListParagraph"/>
        <w:rPr>
          <w:rFonts w:ascii="Arial" w:hAnsi="Arial" w:cs="Arial"/>
          <w:b/>
          <w:sz w:val="22"/>
          <w:szCs w:val="22"/>
          <w:u w:val="single"/>
          <w:lang w:val="en-US"/>
          <w:rPrChange w:id="839" w:author="Hase, Klaus-Rüdiger" w:date="2013-05-16T15:30:00Z">
            <w:rPr>
              <w:b/>
              <w:u w:val="single"/>
              <w:lang w:val="en-US"/>
            </w:rPr>
          </w:rPrChange>
        </w:rPr>
      </w:pPr>
    </w:p>
    <w:p w:rsidR="001609AA" w:rsidRPr="004757BF" w:rsidRDefault="001609AA" w:rsidP="00421225">
      <w:pPr>
        <w:pStyle w:val="ListParagraph"/>
        <w:rPr>
          <w:rFonts w:ascii="Arial" w:hAnsi="Arial" w:cs="Arial"/>
          <w:sz w:val="22"/>
          <w:szCs w:val="22"/>
          <w:rPrChange w:id="840" w:author="Hase, Klaus-Rüdiger" w:date="2013-05-16T15:30:00Z">
            <w:rPr/>
          </w:rPrChange>
        </w:rPr>
      </w:pPr>
      <w:r w:rsidRPr="004757BF">
        <w:rPr>
          <w:rFonts w:ascii="Arial" w:hAnsi="Arial" w:cs="Arial"/>
          <w:b/>
          <w:sz w:val="22"/>
          <w:szCs w:val="22"/>
          <w:rPrChange w:id="841" w:author="Hase, Klaus-Rüdiger" w:date="2013-05-16T15:30:00Z">
            <w:rPr>
              <w:b/>
            </w:rPr>
          </w:rPrChange>
        </w:rPr>
        <w:t xml:space="preserve">Moderator: </w:t>
      </w:r>
      <w:r w:rsidRPr="004757BF">
        <w:rPr>
          <w:rFonts w:ascii="Arial" w:hAnsi="Arial" w:cs="Arial"/>
          <w:sz w:val="22"/>
          <w:szCs w:val="22"/>
          <w:rPrChange w:id="842" w:author="Hase, Klaus-Rüdiger" w:date="2013-05-16T15:30:00Z">
            <w:rPr/>
          </w:rPrChange>
        </w:rPr>
        <w:t xml:space="preserve">Jos </w:t>
      </w:r>
      <w:proofErr w:type="spellStart"/>
      <w:r w:rsidRPr="004757BF">
        <w:rPr>
          <w:rFonts w:ascii="Arial" w:hAnsi="Arial" w:cs="Arial"/>
          <w:sz w:val="22"/>
          <w:szCs w:val="22"/>
          <w:rPrChange w:id="843" w:author="Hase, Klaus-Rüdiger" w:date="2013-05-16T15:30:00Z">
            <w:rPr/>
          </w:rPrChange>
        </w:rPr>
        <w:t>Holtzer</w:t>
      </w:r>
      <w:proofErr w:type="spellEnd"/>
      <w:r w:rsidRPr="004757BF">
        <w:rPr>
          <w:rFonts w:ascii="Arial" w:hAnsi="Arial" w:cs="Arial"/>
          <w:sz w:val="22"/>
          <w:szCs w:val="22"/>
          <w:rPrChange w:id="844" w:author="Hase, Klaus-Rüdiger" w:date="2013-05-16T15:30:00Z">
            <w:rPr/>
          </w:rPrChange>
        </w:rPr>
        <w:t xml:space="preserve"> (Manager NS Passenger)</w:t>
      </w:r>
    </w:p>
    <w:p w:rsidR="001609AA" w:rsidRPr="004757BF" w:rsidRDefault="001609AA" w:rsidP="00421225">
      <w:pPr>
        <w:pStyle w:val="ListParagraph"/>
        <w:rPr>
          <w:rFonts w:ascii="Arial" w:hAnsi="Arial" w:cs="Arial"/>
          <w:sz w:val="22"/>
          <w:szCs w:val="22"/>
          <w:rPrChange w:id="845" w:author="Hase, Klaus-Rüdiger" w:date="2013-05-16T15:30:00Z">
            <w:rPr/>
          </w:rPrChange>
        </w:rPr>
      </w:pPr>
    </w:p>
    <w:p w:rsidR="001609AA" w:rsidRPr="004757BF" w:rsidRDefault="001609AA" w:rsidP="00421225">
      <w:pPr>
        <w:pStyle w:val="ListParagraph"/>
        <w:rPr>
          <w:rFonts w:ascii="Arial" w:hAnsi="Arial" w:cs="Arial"/>
          <w:sz w:val="22"/>
          <w:szCs w:val="22"/>
          <w:rPrChange w:id="846" w:author="Hase, Klaus-Rüdiger" w:date="2013-05-16T15:30:00Z">
            <w:rPr/>
          </w:rPrChange>
        </w:rPr>
      </w:pPr>
      <w:r w:rsidRPr="004757BF">
        <w:rPr>
          <w:rFonts w:ascii="Arial" w:hAnsi="Arial" w:cs="Arial"/>
          <w:sz w:val="22"/>
          <w:szCs w:val="22"/>
          <w:rPrChange w:id="847" w:author="Hase, Klaus-Rüdiger" w:date="2013-05-16T15:30:00Z">
            <w:rPr/>
          </w:rPrChange>
        </w:rPr>
        <w:t xml:space="preserve">Jan </w:t>
      </w:r>
      <w:proofErr w:type="spellStart"/>
      <w:r w:rsidRPr="004757BF">
        <w:rPr>
          <w:rFonts w:ascii="Arial" w:hAnsi="Arial" w:cs="Arial"/>
          <w:sz w:val="22"/>
          <w:szCs w:val="22"/>
          <w:rPrChange w:id="848" w:author="Hase, Klaus-Rüdiger" w:date="2013-05-16T15:30:00Z">
            <w:rPr/>
          </w:rPrChange>
        </w:rPr>
        <w:t>Welvaarts</w:t>
      </w:r>
      <w:proofErr w:type="spellEnd"/>
      <w:r w:rsidRPr="004757BF">
        <w:rPr>
          <w:rFonts w:ascii="Arial" w:hAnsi="Arial" w:cs="Arial"/>
          <w:sz w:val="22"/>
          <w:szCs w:val="22"/>
          <w:rPrChange w:id="849" w:author="Hase, Klaus-Rüdiger" w:date="2013-05-16T15:30:00Z">
            <w:rPr/>
          </w:rPrChange>
        </w:rPr>
        <w:t xml:space="preserve"> (Lloyds)</w:t>
      </w:r>
    </w:p>
    <w:p w:rsidR="001609AA" w:rsidRPr="004757BF" w:rsidRDefault="001609AA" w:rsidP="00421225">
      <w:pPr>
        <w:pStyle w:val="ListParagraph"/>
        <w:rPr>
          <w:rFonts w:ascii="Arial" w:hAnsi="Arial" w:cs="Arial"/>
          <w:sz w:val="22"/>
          <w:szCs w:val="22"/>
          <w:rPrChange w:id="850" w:author="Hase, Klaus-Rüdiger" w:date="2013-05-16T15:30:00Z">
            <w:rPr/>
          </w:rPrChange>
        </w:rPr>
      </w:pPr>
      <w:r w:rsidRPr="004757BF">
        <w:rPr>
          <w:rFonts w:ascii="Arial" w:hAnsi="Arial" w:cs="Arial"/>
          <w:sz w:val="22"/>
          <w:szCs w:val="22"/>
          <w:rPrChange w:id="851" w:author="Hase, Klaus-Rüdiger" w:date="2013-05-16T15:30:00Z">
            <w:rPr/>
          </w:rPrChange>
        </w:rPr>
        <w:t>Patrick Deutsch (ERSA)</w:t>
      </w:r>
    </w:p>
    <w:p w:rsidR="001609AA" w:rsidRPr="004757BF" w:rsidRDefault="001609AA" w:rsidP="00421225">
      <w:pPr>
        <w:pStyle w:val="ListParagraph"/>
        <w:rPr>
          <w:rFonts w:ascii="Arial" w:hAnsi="Arial" w:cs="Arial"/>
          <w:sz w:val="22"/>
          <w:szCs w:val="22"/>
          <w:rPrChange w:id="852" w:author="Hase, Klaus-Rüdiger" w:date="2013-05-16T15:30:00Z">
            <w:rPr/>
          </w:rPrChange>
        </w:rPr>
      </w:pPr>
      <w:r w:rsidRPr="004757BF">
        <w:rPr>
          <w:rFonts w:ascii="Arial" w:hAnsi="Arial" w:cs="Arial"/>
          <w:sz w:val="22"/>
          <w:szCs w:val="22"/>
          <w:rPrChange w:id="853" w:author="Hase, Klaus-Rüdiger" w:date="2013-05-16T15:30:00Z">
            <w:rPr/>
          </w:rPrChange>
        </w:rPr>
        <w:t>Eric Schellenberg (ERSA)</w:t>
      </w:r>
    </w:p>
    <w:p w:rsidR="001609AA" w:rsidRPr="004757BF" w:rsidRDefault="001609AA" w:rsidP="00421225">
      <w:pPr>
        <w:pStyle w:val="ListParagraph"/>
        <w:rPr>
          <w:rFonts w:ascii="Arial" w:hAnsi="Arial" w:cs="Arial"/>
          <w:sz w:val="22"/>
          <w:szCs w:val="22"/>
          <w:rPrChange w:id="854" w:author="Hase, Klaus-Rüdiger" w:date="2013-05-16T15:30:00Z">
            <w:rPr/>
          </w:rPrChange>
        </w:rPr>
      </w:pPr>
      <w:r w:rsidRPr="004757BF">
        <w:rPr>
          <w:rFonts w:ascii="Arial" w:hAnsi="Arial" w:cs="Arial"/>
          <w:sz w:val="22"/>
          <w:szCs w:val="22"/>
          <w:rPrChange w:id="855" w:author="Hase, Klaus-Rüdiger" w:date="2013-05-16T15:30:00Z">
            <w:rPr/>
          </w:rPrChange>
        </w:rPr>
        <w:t>Marc Behrens (DLR)</w:t>
      </w:r>
    </w:p>
    <w:p w:rsidR="001609AA" w:rsidRPr="004757BF" w:rsidRDefault="001609AA" w:rsidP="00421225">
      <w:pPr>
        <w:pStyle w:val="ListParagraph"/>
        <w:rPr>
          <w:rFonts w:ascii="Arial" w:hAnsi="Arial" w:cs="Arial"/>
          <w:sz w:val="22"/>
          <w:szCs w:val="22"/>
          <w:lang w:val="en-US"/>
          <w:rPrChange w:id="856" w:author="Hase, Klaus-Rüdiger" w:date="2013-05-16T15:30:00Z">
            <w:rPr>
              <w:lang w:val="en-US"/>
            </w:rPr>
          </w:rPrChange>
        </w:rPr>
      </w:pPr>
      <w:r w:rsidRPr="004757BF">
        <w:rPr>
          <w:rFonts w:ascii="Arial" w:hAnsi="Arial" w:cs="Arial"/>
          <w:sz w:val="22"/>
          <w:szCs w:val="22"/>
          <w:lang w:val="en-US"/>
          <w:rPrChange w:id="857" w:author="Hase, Klaus-Rüdiger" w:date="2013-05-16T15:30:00Z">
            <w:rPr>
              <w:lang w:val="en-US"/>
            </w:rPr>
          </w:rPrChange>
        </w:rPr>
        <w:t xml:space="preserve">Cyril </w:t>
      </w:r>
      <w:proofErr w:type="spellStart"/>
      <w:r w:rsidRPr="004757BF">
        <w:rPr>
          <w:rFonts w:ascii="Arial" w:hAnsi="Arial" w:cs="Arial"/>
          <w:sz w:val="22"/>
          <w:szCs w:val="22"/>
          <w:lang w:val="en-US"/>
          <w:rPrChange w:id="858" w:author="Hase, Klaus-Rüdiger" w:date="2013-05-16T15:30:00Z">
            <w:rPr>
              <w:lang w:val="en-US"/>
            </w:rPr>
          </w:rPrChange>
        </w:rPr>
        <w:t>Cornu</w:t>
      </w:r>
      <w:proofErr w:type="spellEnd"/>
      <w:r w:rsidRPr="004757BF">
        <w:rPr>
          <w:rFonts w:ascii="Arial" w:hAnsi="Arial" w:cs="Arial"/>
          <w:sz w:val="22"/>
          <w:szCs w:val="22"/>
          <w:lang w:val="en-US"/>
          <w:rPrChange w:id="859" w:author="Hase, Klaus-Rüdiger" w:date="2013-05-16T15:30:00Z">
            <w:rPr>
              <w:lang w:val="en-US"/>
            </w:rPr>
          </w:rPrChange>
        </w:rPr>
        <w:t xml:space="preserve"> (openETCS internal </w:t>
      </w:r>
      <w:proofErr w:type="spellStart"/>
      <w:r w:rsidRPr="004757BF">
        <w:rPr>
          <w:rFonts w:ascii="Arial" w:hAnsi="Arial" w:cs="Arial"/>
          <w:sz w:val="22"/>
          <w:szCs w:val="22"/>
          <w:lang w:val="en-US"/>
          <w:rPrChange w:id="860" w:author="Hase, Klaus-Rüdiger" w:date="2013-05-16T15:30:00Z">
            <w:rPr>
              <w:lang w:val="en-US"/>
            </w:rPr>
          </w:rPrChange>
        </w:rPr>
        <w:t>assesor</w:t>
      </w:r>
      <w:proofErr w:type="spellEnd"/>
      <w:r w:rsidRPr="004757BF">
        <w:rPr>
          <w:rFonts w:ascii="Arial" w:hAnsi="Arial" w:cs="Arial"/>
          <w:sz w:val="22"/>
          <w:szCs w:val="22"/>
          <w:lang w:val="en-US"/>
          <w:rPrChange w:id="861" w:author="Hase, Klaus-Rüdiger" w:date="2013-05-16T15:30:00Z">
            <w:rPr>
              <w:lang w:val="en-US"/>
            </w:rPr>
          </w:rPrChange>
        </w:rPr>
        <w:t xml:space="preserve"> - All4Tec)</w:t>
      </w:r>
    </w:p>
    <w:p w:rsidR="001609AA" w:rsidRPr="004757BF" w:rsidRDefault="001609AA" w:rsidP="00421225">
      <w:pPr>
        <w:pStyle w:val="ListParagraph"/>
        <w:rPr>
          <w:rFonts w:ascii="Arial" w:hAnsi="Arial" w:cs="Arial"/>
          <w:sz w:val="22"/>
          <w:szCs w:val="22"/>
          <w:lang w:val="en-US"/>
          <w:rPrChange w:id="862" w:author="Hase, Klaus-Rüdiger" w:date="2013-05-16T15:30:00Z">
            <w:rPr>
              <w:lang w:val="en-US"/>
            </w:rPr>
          </w:rPrChange>
        </w:rPr>
      </w:pPr>
      <w:proofErr w:type="spellStart"/>
      <w:r w:rsidRPr="004757BF">
        <w:rPr>
          <w:rFonts w:ascii="Arial" w:hAnsi="Arial" w:cs="Arial"/>
          <w:sz w:val="22"/>
          <w:szCs w:val="22"/>
          <w:lang w:val="en-US"/>
          <w:rPrChange w:id="863" w:author="Hase, Klaus-Rüdiger" w:date="2013-05-16T15:30:00Z">
            <w:rPr>
              <w:lang w:val="en-US"/>
            </w:rPr>
          </w:rPrChange>
        </w:rPr>
        <w:t>Stepahan</w:t>
      </w:r>
      <w:proofErr w:type="spellEnd"/>
      <w:r w:rsidRPr="004757BF">
        <w:rPr>
          <w:rFonts w:ascii="Arial" w:hAnsi="Arial" w:cs="Arial"/>
          <w:sz w:val="22"/>
          <w:szCs w:val="22"/>
          <w:lang w:val="en-US"/>
          <w:rPrChange w:id="864" w:author="Hase, Klaus-Rüdiger" w:date="2013-05-16T15:30:00Z">
            <w:rPr>
              <w:lang w:val="en-US"/>
            </w:rPr>
          </w:rPrChange>
        </w:rPr>
        <w:t xml:space="preserve"> </w:t>
      </w:r>
      <w:proofErr w:type="spellStart"/>
      <w:r w:rsidRPr="004757BF">
        <w:rPr>
          <w:rFonts w:ascii="Arial" w:hAnsi="Arial" w:cs="Arial"/>
          <w:sz w:val="22"/>
          <w:szCs w:val="22"/>
          <w:lang w:val="en-US"/>
          <w:rPrChange w:id="865" w:author="Hase, Klaus-Rüdiger" w:date="2013-05-16T15:30:00Z">
            <w:rPr>
              <w:lang w:val="en-US"/>
            </w:rPr>
          </w:rPrChange>
        </w:rPr>
        <w:t>Callet</w:t>
      </w:r>
      <w:proofErr w:type="spellEnd"/>
      <w:r w:rsidRPr="004757BF">
        <w:rPr>
          <w:rFonts w:ascii="Arial" w:hAnsi="Arial" w:cs="Arial"/>
          <w:sz w:val="22"/>
          <w:szCs w:val="22"/>
          <w:lang w:val="en-US"/>
          <w:rPrChange w:id="866" w:author="Hase, Klaus-Rüdiger" w:date="2013-05-16T15:30:00Z">
            <w:rPr>
              <w:lang w:val="en-US"/>
            </w:rPr>
          </w:rPrChange>
        </w:rPr>
        <w:t xml:space="preserve"> (SNCF)</w:t>
      </w:r>
    </w:p>
    <w:p w:rsidR="001609AA" w:rsidRPr="004757BF" w:rsidRDefault="001609AA" w:rsidP="00421225">
      <w:pPr>
        <w:pStyle w:val="ListParagraph"/>
        <w:rPr>
          <w:rFonts w:ascii="Arial" w:hAnsi="Arial" w:cs="Arial"/>
          <w:sz w:val="22"/>
          <w:szCs w:val="22"/>
          <w:lang w:val="en-US"/>
          <w:rPrChange w:id="867" w:author="Hase, Klaus-Rüdiger" w:date="2013-05-16T15:30:00Z">
            <w:rPr>
              <w:lang w:val="en-US"/>
            </w:rPr>
          </w:rPrChange>
        </w:rPr>
      </w:pPr>
      <w:r w:rsidRPr="004757BF">
        <w:rPr>
          <w:rFonts w:ascii="Arial" w:hAnsi="Arial" w:cs="Arial"/>
          <w:sz w:val="22"/>
          <w:szCs w:val="22"/>
          <w:lang w:val="en-US"/>
          <w:rPrChange w:id="868" w:author="Hase, Klaus-Rüdiger" w:date="2013-05-16T15:30:00Z">
            <w:rPr>
              <w:lang w:val="en-US"/>
            </w:rPr>
          </w:rPrChange>
        </w:rPr>
        <w:t xml:space="preserve">Guillaume </w:t>
      </w:r>
      <w:proofErr w:type="spellStart"/>
      <w:r w:rsidRPr="004757BF">
        <w:rPr>
          <w:rFonts w:ascii="Arial" w:hAnsi="Arial" w:cs="Arial"/>
          <w:sz w:val="22"/>
          <w:szCs w:val="22"/>
          <w:lang w:val="en-US"/>
          <w:rPrChange w:id="869" w:author="Hase, Klaus-Rüdiger" w:date="2013-05-16T15:30:00Z">
            <w:rPr>
              <w:lang w:val="en-US"/>
            </w:rPr>
          </w:rPrChange>
        </w:rPr>
        <w:t>Pottier</w:t>
      </w:r>
      <w:proofErr w:type="spellEnd"/>
      <w:r w:rsidRPr="004757BF">
        <w:rPr>
          <w:rFonts w:ascii="Arial" w:hAnsi="Arial" w:cs="Arial"/>
          <w:sz w:val="22"/>
          <w:szCs w:val="22"/>
          <w:lang w:val="en-US"/>
          <w:rPrChange w:id="870" w:author="Hase, Klaus-Rüdiger" w:date="2013-05-16T15:30:00Z">
            <w:rPr>
              <w:lang w:val="en-US"/>
            </w:rPr>
          </w:rPrChange>
        </w:rPr>
        <w:t xml:space="preserve"> (SNCF)</w:t>
      </w:r>
    </w:p>
    <w:p w:rsidR="001609AA" w:rsidRPr="004757BF" w:rsidRDefault="001609AA" w:rsidP="00421225">
      <w:pPr>
        <w:pStyle w:val="ListParagraph"/>
        <w:rPr>
          <w:rFonts w:ascii="Arial" w:hAnsi="Arial" w:cs="Arial"/>
          <w:sz w:val="22"/>
          <w:szCs w:val="22"/>
          <w:rPrChange w:id="871" w:author="Hase, Klaus-Rüdiger" w:date="2013-05-16T15:30:00Z">
            <w:rPr/>
          </w:rPrChange>
        </w:rPr>
      </w:pPr>
      <w:r w:rsidRPr="004757BF">
        <w:rPr>
          <w:rFonts w:ascii="Arial" w:hAnsi="Arial" w:cs="Arial"/>
          <w:sz w:val="22"/>
          <w:szCs w:val="22"/>
          <w:rPrChange w:id="872" w:author="Hase, Klaus-Rüdiger" w:date="2013-05-16T15:30:00Z">
            <w:rPr/>
          </w:rPrChange>
        </w:rPr>
        <w:t>Martin Schröder (ERA)</w:t>
      </w:r>
    </w:p>
    <w:p w:rsidR="001609AA" w:rsidRPr="004757BF" w:rsidRDefault="001609AA" w:rsidP="00421225">
      <w:pPr>
        <w:pStyle w:val="ListParagraph"/>
        <w:rPr>
          <w:rFonts w:ascii="Arial" w:hAnsi="Arial" w:cs="Arial"/>
          <w:sz w:val="22"/>
          <w:szCs w:val="22"/>
          <w:rPrChange w:id="873" w:author="Hase, Klaus-Rüdiger" w:date="2013-05-16T15:30:00Z">
            <w:rPr/>
          </w:rPrChange>
        </w:rPr>
      </w:pPr>
      <w:r w:rsidRPr="004757BF">
        <w:rPr>
          <w:rFonts w:ascii="Arial" w:hAnsi="Arial" w:cs="Arial"/>
          <w:sz w:val="22"/>
          <w:szCs w:val="22"/>
          <w:rPrChange w:id="874" w:author="Hase, Klaus-Rüdiger" w:date="2013-05-16T15:30:00Z">
            <w:rPr/>
          </w:rPrChange>
        </w:rPr>
        <w:t xml:space="preserve">Hans </w:t>
      </w:r>
      <w:proofErr w:type="spellStart"/>
      <w:r w:rsidRPr="004757BF">
        <w:rPr>
          <w:rFonts w:ascii="Arial" w:hAnsi="Arial" w:cs="Arial"/>
          <w:sz w:val="22"/>
          <w:szCs w:val="22"/>
          <w:rPrChange w:id="875" w:author="Hase, Klaus-Rüdiger" w:date="2013-05-16T15:30:00Z">
            <w:rPr/>
          </w:rPrChange>
        </w:rPr>
        <w:t>Bierlein</w:t>
      </w:r>
      <w:proofErr w:type="spellEnd"/>
      <w:r w:rsidRPr="004757BF">
        <w:rPr>
          <w:rFonts w:ascii="Arial" w:hAnsi="Arial" w:cs="Arial"/>
          <w:sz w:val="22"/>
          <w:szCs w:val="22"/>
          <w:rPrChange w:id="876" w:author="Hase, Klaus-Rüdiger" w:date="2013-05-16T15:30:00Z">
            <w:rPr/>
          </w:rPrChange>
        </w:rPr>
        <w:t xml:space="preserve"> (ERA)</w:t>
      </w:r>
    </w:p>
    <w:p w:rsidR="001609AA" w:rsidRPr="004757BF" w:rsidRDefault="001609AA" w:rsidP="00421225">
      <w:pPr>
        <w:pStyle w:val="ListParagraph"/>
        <w:rPr>
          <w:rFonts w:ascii="Arial" w:hAnsi="Arial" w:cs="Arial"/>
          <w:sz w:val="22"/>
          <w:szCs w:val="22"/>
          <w:lang w:val="fr-FR"/>
          <w:rPrChange w:id="877" w:author="Hase, Klaus-Rüdiger" w:date="2013-05-16T15:30:00Z">
            <w:rPr>
              <w:lang w:val="en-US"/>
            </w:rPr>
          </w:rPrChange>
        </w:rPr>
      </w:pPr>
      <w:r w:rsidRPr="004757BF">
        <w:rPr>
          <w:rFonts w:ascii="Arial" w:hAnsi="Arial" w:cs="Arial"/>
          <w:sz w:val="22"/>
          <w:szCs w:val="22"/>
          <w:lang w:val="fr-FR"/>
          <w:rPrChange w:id="878" w:author="Hase, Klaus-Rüdiger" w:date="2013-05-16T15:30:00Z">
            <w:rPr>
              <w:lang w:val="en-US"/>
            </w:rPr>
          </w:rPrChange>
        </w:rPr>
        <w:t xml:space="preserve">Laura </w:t>
      </w:r>
      <w:proofErr w:type="spellStart"/>
      <w:r w:rsidRPr="004757BF">
        <w:rPr>
          <w:rFonts w:ascii="Arial" w:hAnsi="Arial" w:cs="Arial"/>
          <w:sz w:val="22"/>
          <w:szCs w:val="22"/>
          <w:lang w:val="fr-FR"/>
          <w:rPrChange w:id="879" w:author="Hase, Klaus-Rüdiger" w:date="2013-05-16T15:30:00Z">
            <w:rPr>
              <w:lang w:val="en-US"/>
            </w:rPr>
          </w:rPrChange>
        </w:rPr>
        <w:t>Arenas</w:t>
      </w:r>
      <w:proofErr w:type="spellEnd"/>
      <w:r w:rsidRPr="004757BF">
        <w:rPr>
          <w:rFonts w:ascii="Arial" w:hAnsi="Arial" w:cs="Arial"/>
          <w:sz w:val="22"/>
          <w:szCs w:val="22"/>
          <w:lang w:val="fr-FR"/>
          <w:rPrChange w:id="880" w:author="Hase, Klaus-Rüdiger" w:date="2013-05-16T15:30:00Z">
            <w:rPr>
              <w:lang w:val="en-US"/>
            </w:rPr>
          </w:rPrChange>
        </w:rPr>
        <w:t xml:space="preserve"> (EUG)</w:t>
      </w:r>
    </w:p>
    <w:p w:rsidR="001609AA" w:rsidRPr="004757BF" w:rsidRDefault="001609AA" w:rsidP="00421225">
      <w:pPr>
        <w:pStyle w:val="ListParagraph"/>
        <w:rPr>
          <w:rFonts w:ascii="Arial" w:hAnsi="Arial" w:cs="Arial"/>
          <w:sz w:val="22"/>
          <w:szCs w:val="22"/>
          <w:lang w:val="fr-FR"/>
          <w:rPrChange w:id="881" w:author="Hase, Klaus-Rüdiger" w:date="2013-05-16T15:30:00Z">
            <w:rPr>
              <w:lang w:val="en-US"/>
            </w:rPr>
          </w:rPrChange>
        </w:rPr>
      </w:pPr>
      <w:r w:rsidRPr="004757BF">
        <w:rPr>
          <w:rFonts w:ascii="Arial" w:hAnsi="Arial" w:cs="Arial"/>
          <w:sz w:val="22"/>
          <w:szCs w:val="22"/>
          <w:lang w:val="fr-FR"/>
          <w:rPrChange w:id="882" w:author="Hase, Klaus-Rüdiger" w:date="2013-05-16T15:30:00Z">
            <w:rPr>
              <w:lang w:val="en-US"/>
            </w:rPr>
          </w:rPrChange>
        </w:rPr>
        <w:t>Sylvain Baro (SNCF)</w:t>
      </w:r>
    </w:p>
    <w:p w:rsidR="001609AA" w:rsidRPr="004757BF" w:rsidRDefault="001609AA" w:rsidP="001609AA">
      <w:pPr>
        <w:pStyle w:val="ListParagraph"/>
        <w:rPr>
          <w:rFonts w:ascii="Arial" w:hAnsi="Arial" w:cs="Arial"/>
          <w:sz w:val="22"/>
          <w:szCs w:val="22"/>
          <w:lang w:val="fr-FR"/>
          <w:rPrChange w:id="883" w:author="Hase, Klaus-Rüdiger" w:date="2013-05-16T15:30:00Z">
            <w:rPr/>
          </w:rPrChange>
        </w:rPr>
      </w:pPr>
      <w:r w:rsidRPr="004757BF">
        <w:rPr>
          <w:rFonts w:ascii="Arial" w:hAnsi="Arial" w:cs="Arial"/>
          <w:sz w:val="22"/>
          <w:szCs w:val="22"/>
          <w:lang w:val="fr-FR"/>
          <w:rPrChange w:id="884" w:author="Hase, Klaus-Rüdiger" w:date="2013-05-16T15:30:00Z">
            <w:rPr/>
          </w:rPrChange>
        </w:rPr>
        <w:t xml:space="preserve">Gilles </w:t>
      </w:r>
      <w:proofErr w:type="spellStart"/>
      <w:r w:rsidRPr="004757BF">
        <w:rPr>
          <w:rFonts w:ascii="Arial" w:hAnsi="Arial" w:cs="Arial"/>
          <w:sz w:val="22"/>
          <w:szCs w:val="22"/>
          <w:lang w:val="fr-FR"/>
          <w:rPrChange w:id="885" w:author="Hase, Klaus-Rüdiger" w:date="2013-05-16T15:30:00Z">
            <w:rPr/>
          </w:rPrChange>
        </w:rPr>
        <w:t>Dalmas</w:t>
      </w:r>
      <w:proofErr w:type="spellEnd"/>
      <w:r w:rsidRPr="004757BF">
        <w:rPr>
          <w:rFonts w:ascii="Arial" w:hAnsi="Arial" w:cs="Arial"/>
          <w:sz w:val="22"/>
          <w:szCs w:val="22"/>
          <w:lang w:val="fr-FR"/>
          <w:rPrChange w:id="886" w:author="Hase, Klaus-Rüdiger" w:date="2013-05-16T15:30:00Z">
            <w:rPr/>
          </w:rPrChange>
        </w:rPr>
        <w:t xml:space="preserve"> (SNCF)</w:t>
      </w:r>
    </w:p>
    <w:p w:rsidR="001609AA" w:rsidRPr="004757BF" w:rsidRDefault="001609AA" w:rsidP="001609AA">
      <w:pPr>
        <w:pStyle w:val="ListParagraph"/>
        <w:rPr>
          <w:rFonts w:ascii="Arial" w:hAnsi="Arial" w:cs="Arial"/>
          <w:sz w:val="22"/>
          <w:szCs w:val="22"/>
          <w:lang w:val="fr-FR"/>
          <w:rPrChange w:id="887" w:author="Hase, Klaus-Rüdiger" w:date="2013-05-16T15:30:00Z">
            <w:rPr/>
          </w:rPrChange>
        </w:rPr>
      </w:pPr>
      <w:r w:rsidRPr="004757BF">
        <w:rPr>
          <w:rFonts w:ascii="Arial" w:hAnsi="Arial" w:cs="Arial"/>
          <w:sz w:val="22"/>
          <w:szCs w:val="22"/>
          <w:lang w:val="fr-FR"/>
          <w:rPrChange w:id="888" w:author="Hase, Klaus-Rüdiger" w:date="2013-05-16T15:30:00Z">
            <w:rPr/>
          </w:rPrChange>
        </w:rPr>
        <w:t xml:space="preserve">Pierre – </w:t>
      </w:r>
      <w:proofErr w:type="spellStart"/>
      <w:r w:rsidRPr="004757BF">
        <w:rPr>
          <w:rFonts w:ascii="Arial" w:hAnsi="Arial" w:cs="Arial"/>
          <w:sz w:val="22"/>
          <w:szCs w:val="22"/>
          <w:lang w:val="fr-FR"/>
          <w:rPrChange w:id="889" w:author="Hase, Klaus-Rüdiger" w:date="2013-05-16T15:30:00Z">
            <w:rPr/>
          </w:rPrChange>
        </w:rPr>
        <w:t>Francois</w:t>
      </w:r>
      <w:proofErr w:type="spellEnd"/>
      <w:r w:rsidRPr="004757BF">
        <w:rPr>
          <w:rFonts w:ascii="Arial" w:hAnsi="Arial" w:cs="Arial"/>
          <w:sz w:val="22"/>
          <w:szCs w:val="22"/>
          <w:lang w:val="fr-FR"/>
          <w:rPrChange w:id="890" w:author="Hase, Klaus-Rüdiger" w:date="2013-05-16T15:30:00Z">
            <w:rPr/>
          </w:rPrChange>
        </w:rPr>
        <w:t xml:space="preserve"> </w:t>
      </w:r>
      <w:proofErr w:type="spellStart"/>
      <w:r w:rsidRPr="004757BF">
        <w:rPr>
          <w:rFonts w:ascii="Arial" w:hAnsi="Arial" w:cs="Arial"/>
          <w:sz w:val="22"/>
          <w:szCs w:val="22"/>
          <w:lang w:val="fr-FR"/>
          <w:rPrChange w:id="891" w:author="Hase, Klaus-Rüdiger" w:date="2013-05-16T15:30:00Z">
            <w:rPr/>
          </w:rPrChange>
        </w:rPr>
        <w:t>Jauquet</w:t>
      </w:r>
      <w:proofErr w:type="spellEnd"/>
      <w:r w:rsidRPr="004757BF">
        <w:rPr>
          <w:rFonts w:ascii="Arial" w:hAnsi="Arial" w:cs="Arial"/>
          <w:sz w:val="22"/>
          <w:szCs w:val="22"/>
          <w:lang w:val="fr-FR"/>
          <w:rPrChange w:id="892" w:author="Hase, Klaus-Rüdiger" w:date="2013-05-16T15:30:00Z">
            <w:rPr/>
          </w:rPrChange>
        </w:rPr>
        <w:t xml:space="preserve"> (Alstom Transport)</w:t>
      </w:r>
    </w:p>
    <w:p w:rsidR="001609AA" w:rsidRPr="004757BF" w:rsidRDefault="001609AA" w:rsidP="001609AA">
      <w:pPr>
        <w:pStyle w:val="ListParagraph"/>
        <w:rPr>
          <w:rFonts w:ascii="Arial" w:hAnsi="Arial" w:cs="Arial"/>
          <w:sz w:val="22"/>
          <w:szCs w:val="22"/>
          <w:rPrChange w:id="893" w:author="Hase, Klaus-Rüdiger" w:date="2013-05-16T15:30:00Z">
            <w:rPr/>
          </w:rPrChange>
        </w:rPr>
      </w:pPr>
      <w:r w:rsidRPr="004757BF">
        <w:rPr>
          <w:rFonts w:ascii="Arial" w:hAnsi="Arial" w:cs="Arial"/>
          <w:sz w:val="22"/>
          <w:szCs w:val="22"/>
          <w:rPrChange w:id="894" w:author="Hase, Klaus-Rüdiger" w:date="2013-05-16T15:30:00Z">
            <w:rPr/>
          </w:rPrChange>
        </w:rPr>
        <w:t xml:space="preserve">Bruno </w:t>
      </w:r>
      <w:proofErr w:type="spellStart"/>
      <w:r w:rsidRPr="004757BF">
        <w:rPr>
          <w:rFonts w:ascii="Arial" w:hAnsi="Arial" w:cs="Arial"/>
          <w:sz w:val="22"/>
          <w:szCs w:val="22"/>
          <w:rPrChange w:id="895" w:author="Hase, Klaus-Rüdiger" w:date="2013-05-16T15:30:00Z">
            <w:rPr/>
          </w:rPrChange>
        </w:rPr>
        <w:t>Jamdain</w:t>
      </w:r>
      <w:proofErr w:type="spellEnd"/>
      <w:r w:rsidRPr="004757BF">
        <w:rPr>
          <w:rFonts w:ascii="Arial" w:hAnsi="Arial" w:cs="Arial"/>
          <w:sz w:val="22"/>
          <w:szCs w:val="22"/>
          <w:rPrChange w:id="896" w:author="Hase, Klaus-Rüdiger" w:date="2013-05-16T15:30:00Z">
            <w:rPr/>
          </w:rPrChange>
        </w:rPr>
        <w:t xml:space="preserve"> (Alstom Transport)</w:t>
      </w:r>
    </w:p>
    <w:p w:rsidR="001609AA" w:rsidRPr="004757BF" w:rsidRDefault="001609AA" w:rsidP="001609AA">
      <w:pPr>
        <w:pStyle w:val="ListParagraph"/>
        <w:rPr>
          <w:rFonts w:ascii="Arial" w:hAnsi="Arial" w:cs="Arial"/>
          <w:sz w:val="22"/>
          <w:szCs w:val="22"/>
          <w:rPrChange w:id="897" w:author="Hase, Klaus-Rüdiger" w:date="2013-05-16T15:30:00Z">
            <w:rPr/>
          </w:rPrChange>
        </w:rPr>
      </w:pPr>
      <w:r w:rsidRPr="004757BF">
        <w:rPr>
          <w:rFonts w:ascii="Arial" w:hAnsi="Arial" w:cs="Arial"/>
          <w:sz w:val="22"/>
          <w:szCs w:val="22"/>
          <w:rPrChange w:id="898" w:author="Hase, Klaus-Rüdiger" w:date="2013-05-16T15:30:00Z">
            <w:rPr/>
          </w:rPrChange>
        </w:rPr>
        <w:t xml:space="preserve">Giovanni </w:t>
      </w:r>
      <w:proofErr w:type="spellStart"/>
      <w:r w:rsidRPr="004757BF">
        <w:rPr>
          <w:rFonts w:ascii="Arial" w:hAnsi="Arial" w:cs="Arial"/>
          <w:sz w:val="22"/>
          <w:szCs w:val="22"/>
          <w:rPrChange w:id="899" w:author="Hase, Klaus-Rüdiger" w:date="2013-05-16T15:30:00Z">
            <w:rPr/>
          </w:rPrChange>
        </w:rPr>
        <w:t>Zanelli</w:t>
      </w:r>
      <w:proofErr w:type="spellEnd"/>
      <w:r w:rsidRPr="004757BF">
        <w:rPr>
          <w:rFonts w:ascii="Arial" w:hAnsi="Arial" w:cs="Arial"/>
          <w:sz w:val="22"/>
          <w:szCs w:val="22"/>
          <w:rPrChange w:id="900" w:author="Hase, Klaus-Rüdiger" w:date="2013-05-16T15:30:00Z">
            <w:rPr/>
          </w:rPrChange>
        </w:rPr>
        <w:t xml:space="preserve"> (GE Transport)</w:t>
      </w:r>
    </w:p>
    <w:p w:rsidR="001609AA" w:rsidRPr="004757BF" w:rsidRDefault="001609AA" w:rsidP="001609AA">
      <w:pPr>
        <w:pStyle w:val="ListParagraph"/>
        <w:rPr>
          <w:rFonts w:ascii="Arial" w:hAnsi="Arial" w:cs="Arial"/>
          <w:sz w:val="22"/>
          <w:szCs w:val="22"/>
          <w:rPrChange w:id="901" w:author="Hase, Klaus-Rüdiger" w:date="2013-05-16T15:30:00Z">
            <w:rPr/>
          </w:rPrChange>
        </w:rPr>
      </w:pPr>
      <w:r w:rsidRPr="004757BF">
        <w:rPr>
          <w:rFonts w:ascii="Arial" w:hAnsi="Arial" w:cs="Arial"/>
          <w:sz w:val="22"/>
          <w:szCs w:val="22"/>
          <w:rPrChange w:id="902" w:author="Hase, Klaus-Rüdiger" w:date="2013-05-16T15:30:00Z">
            <w:rPr/>
          </w:rPrChange>
        </w:rPr>
        <w:t>Klaus Rüdiger Hase (DB Netz)</w:t>
      </w:r>
    </w:p>
    <w:p w:rsidR="001609AA" w:rsidRPr="004757BF" w:rsidRDefault="001609AA" w:rsidP="001609AA">
      <w:pPr>
        <w:pStyle w:val="ListParagraph"/>
        <w:rPr>
          <w:rFonts w:ascii="Arial" w:hAnsi="Arial" w:cs="Arial"/>
          <w:sz w:val="22"/>
          <w:szCs w:val="22"/>
          <w:lang w:val="en-US"/>
          <w:rPrChange w:id="903" w:author="Hase, Klaus-Rüdiger" w:date="2013-05-16T15:30:00Z">
            <w:rPr>
              <w:lang w:val="en-US"/>
            </w:rPr>
          </w:rPrChange>
        </w:rPr>
      </w:pPr>
      <w:r w:rsidRPr="004757BF">
        <w:rPr>
          <w:rFonts w:ascii="Arial" w:hAnsi="Arial" w:cs="Arial"/>
          <w:sz w:val="22"/>
          <w:szCs w:val="22"/>
          <w:lang w:val="en-US"/>
          <w:rPrChange w:id="904" w:author="Hase, Klaus-Rüdiger" w:date="2013-05-16T15:30:00Z">
            <w:rPr>
              <w:lang w:val="en-US"/>
            </w:rPr>
          </w:rPrChange>
        </w:rPr>
        <w:t xml:space="preserve">Ralf </w:t>
      </w:r>
      <w:proofErr w:type="spellStart"/>
      <w:r w:rsidRPr="004757BF">
        <w:rPr>
          <w:rFonts w:ascii="Arial" w:hAnsi="Arial" w:cs="Arial"/>
          <w:sz w:val="22"/>
          <w:szCs w:val="22"/>
          <w:lang w:val="en-US"/>
          <w:rPrChange w:id="905" w:author="Hase, Klaus-Rüdiger" w:date="2013-05-16T15:30:00Z">
            <w:rPr>
              <w:lang w:val="en-US"/>
            </w:rPr>
          </w:rPrChange>
        </w:rPr>
        <w:t>Pinger</w:t>
      </w:r>
      <w:proofErr w:type="spellEnd"/>
      <w:r w:rsidRPr="004757BF">
        <w:rPr>
          <w:rFonts w:ascii="Arial" w:hAnsi="Arial" w:cs="Arial"/>
          <w:sz w:val="22"/>
          <w:szCs w:val="22"/>
          <w:lang w:val="en-US"/>
          <w:rPrChange w:id="906" w:author="Hase, Klaus-Rüdiger" w:date="2013-05-16T15:30:00Z">
            <w:rPr>
              <w:lang w:val="en-US"/>
            </w:rPr>
          </w:rPrChange>
        </w:rPr>
        <w:t xml:space="preserve"> (Siemens)</w:t>
      </w:r>
    </w:p>
    <w:p w:rsidR="001609AA" w:rsidRPr="004757BF" w:rsidRDefault="001609AA" w:rsidP="001609AA">
      <w:pPr>
        <w:pStyle w:val="ListParagraph"/>
        <w:rPr>
          <w:rFonts w:ascii="Arial" w:hAnsi="Arial" w:cs="Arial"/>
          <w:sz w:val="22"/>
          <w:szCs w:val="22"/>
          <w:lang w:val="en-US"/>
          <w:rPrChange w:id="907" w:author="Hase, Klaus-Rüdiger" w:date="2013-05-16T15:30:00Z">
            <w:rPr>
              <w:lang w:val="en-US"/>
            </w:rPr>
          </w:rPrChange>
        </w:rPr>
      </w:pPr>
      <w:proofErr w:type="spellStart"/>
      <w:r w:rsidRPr="004757BF">
        <w:rPr>
          <w:rFonts w:ascii="Arial" w:hAnsi="Arial" w:cs="Arial"/>
          <w:sz w:val="22"/>
          <w:szCs w:val="22"/>
          <w:lang w:val="en-US"/>
          <w:rPrChange w:id="908" w:author="Hase, Klaus-Rüdiger" w:date="2013-05-16T15:30:00Z">
            <w:rPr>
              <w:lang w:val="en-US"/>
            </w:rPr>
          </w:rPrChange>
        </w:rPr>
        <w:t>Piero</w:t>
      </w:r>
      <w:proofErr w:type="spellEnd"/>
      <w:r w:rsidRPr="004757BF">
        <w:rPr>
          <w:rFonts w:ascii="Arial" w:hAnsi="Arial" w:cs="Arial"/>
          <w:sz w:val="22"/>
          <w:szCs w:val="22"/>
          <w:lang w:val="en-US"/>
          <w:rPrChange w:id="909" w:author="Hase, Klaus-Rüdiger" w:date="2013-05-16T15:30:00Z">
            <w:rPr>
              <w:lang w:val="en-US"/>
            </w:rPr>
          </w:rPrChange>
        </w:rPr>
        <w:t xml:space="preserve"> </w:t>
      </w:r>
      <w:proofErr w:type="spellStart"/>
      <w:r w:rsidRPr="004757BF">
        <w:rPr>
          <w:rFonts w:ascii="Arial" w:hAnsi="Arial" w:cs="Arial"/>
          <w:sz w:val="22"/>
          <w:szCs w:val="22"/>
          <w:lang w:val="en-US"/>
          <w:rPrChange w:id="910" w:author="Hase, Klaus-Rüdiger" w:date="2013-05-16T15:30:00Z">
            <w:rPr>
              <w:lang w:val="en-US"/>
            </w:rPr>
          </w:rPrChange>
        </w:rPr>
        <w:t>Petruccioli</w:t>
      </w:r>
      <w:proofErr w:type="spellEnd"/>
      <w:r w:rsidRPr="004757BF">
        <w:rPr>
          <w:rFonts w:ascii="Arial" w:hAnsi="Arial" w:cs="Arial"/>
          <w:sz w:val="22"/>
          <w:szCs w:val="22"/>
          <w:lang w:val="en-US"/>
          <w:rPrChange w:id="911" w:author="Hase, Klaus-Rüdiger" w:date="2013-05-16T15:30:00Z">
            <w:rPr>
              <w:lang w:val="en-US"/>
            </w:rPr>
          </w:rPrChange>
        </w:rPr>
        <w:t xml:space="preserve"> (UIC)</w:t>
      </w:r>
    </w:p>
    <w:p w:rsidR="001609AA" w:rsidRPr="004757BF" w:rsidRDefault="001609AA" w:rsidP="001609AA">
      <w:pPr>
        <w:pStyle w:val="ListParagraph"/>
        <w:rPr>
          <w:rFonts w:ascii="Arial" w:hAnsi="Arial" w:cs="Arial"/>
          <w:sz w:val="22"/>
          <w:szCs w:val="22"/>
          <w:lang w:val="en-US"/>
          <w:rPrChange w:id="912" w:author="Hase, Klaus-Rüdiger" w:date="2013-05-16T15:30:00Z">
            <w:rPr>
              <w:lang w:val="en-US"/>
            </w:rPr>
          </w:rPrChange>
        </w:rPr>
      </w:pPr>
      <w:proofErr w:type="spellStart"/>
      <w:r w:rsidRPr="004757BF">
        <w:rPr>
          <w:rFonts w:ascii="Arial" w:hAnsi="Arial" w:cs="Arial"/>
          <w:sz w:val="22"/>
          <w:szCs w:val="22"/>
          <w:lang w:val="en-US"/>
          <w:rPrChange w:id="913" w:author="Hase, Klaus-Rüdiger" w:date="2013-05-16T15:30:00Z">
            <w:rPr>
              <w:lang w:val="en-US"/>
            </w:rPr>
          </w:rPrChange>
        </w:rPr>
        <w:t>Baseliyos</w:t>
      </w:r>
      <w:proofErr w:type="spellEnd"/>
      <w:r w:rsidRPr="004757BF">
        <w:rPr>
          <w:rFonts w:ascii="Arial" w:hAnsi="Arial" w:cs="Arial"/>
          <w:sz w:val="22"/>
          <w:szCs w:val="22"/>
          <w:lang w:val="en-US"/>
          <w:rPrChange w:id="914" w:author="Hase, Klaus-Rüdiger" w:date="2013-05-16T15:30:00Z">
            <w:rPr>
              <w:lang w:val="en-US"/>
            </w:rPr>
          </w:rPrChange>
        </w:rPr>
        <w:t xml:space="preserve"> Jacob (DB </w:t>
      </w:r>
      <w:proofErr w:type="spellStart"/>
      <w:r w:rsidRPr="004757BF">
        <w:rPr>
          <w:rFonts w:ascii="Arial" w:hAnsi="Arial" w:cs="Arial"/>
          <w:sz w:val="22"/>
          <w:szCs w:val="22"/>
          <w:lang w:val="en-US"/>
          <w:rPrChange w:id="915" w:author="Hase, Klaus-Rüdiger" w:date="2013-05-16T15:30:00Z">
            <w:rPr>
              <w:lang w:val="en-US"/>
            </w:rPr>
          </w:rPrChange>
        </w:rPr>
        <w:t>Netz</w:t>
      </w:r>
      <w:proofErr w:type="spellEnd"/>
      <w:r w:rsidRPr="004757BF">
        <w:rPr>
          <w:rFonts w:ascii="Arial" w:hAnsi="Arial" w:cs="Arial"/>
          <w:sz w:val="22"/>
          <w:szCs w:val="22"/>
          <w:lang w:val="en-US"/>
          <w:rPrChange w:id="916" w:author="Hase, Klaus-Rüdiger" w:date="2013-05-16T15:30:00Z">
            <w:rPr>
              <w:lang w:val="en-US"/>
            </w:rPr>
          </w:rPrChange>
        </w:rPr>
        <w:t>)</w:t>
      </w:r>
    </w:p>
    <w:p w:rsidR="00DB66B5" w:rsidRPr="004757BF" w:rsidRDefault="00DB66B5" w:rsidP="006437B5">
      <w:pPr>
        <w:pStyle w:val="ListParagraph"/>
        <w:ind w:left="1080"/>
        <w:rPr>
          <w:rFonts w:ascii="Arial" w:hAnsi="Arial" w:cs="Arial"/>
          <w:sz w:val="22"/>
          <w:szCs w:val="22"/>
          <w:lang w:val="en-US"/>
          <w:rPrChange w:id="917" w:author="Hase, Klaus-Rüdiger" w:date="2013-05-16T15:30:00Z">
            <w:rPr>
              <w:lang w:val="en-US"/>
            </w:rPr>
          </w:rPrChange>
        </w:rPr>
      </w:pPr>
    </w:p>
    <w:p w:rsidR="00DB66B5" w:rsidRPr="004757BF" w:rsidRDefault="00DB66B5" w:rsidP="001609AA">
      <w:pPr>
        <w:rPr>
          <w:rFonts w:ascii="Arial" w:hAnsi="Arial" w:cs="Arial"/>
          <w:sz w:val="22"/>
          <w:szCs w:val="22"/>
          <w:lang w:val="en-US"/>
          <w:rPrChange w:id="918" w:author="Hase, Klaus-Rüdiger" w:date="2013-05-16T15:30:00Z">
            <w:rPr>
              <w:lang w:val="en-US"/>
            </w:rPr>
          </w:rPrChange>
        </w:rPr>
      </w:pPr>
    </w:p>
    <w:p w:rsidR="004757BF" w:rsidRDefault="004757BF">
      <w:pPr>
        <w:rPr>
          <w:ins w:id="919" w:author="Hase, Klaus-Rüdiger" w:date="2013-05-16T15:30:00Z"/>
          <w:rFonts w:ascii="Arial" w:hAnsi="Arial" w:cs="Arial"/>
          <w:sz w:val="22"/>
          <w:szCs w:val="22"/>
          <w:lang w:val="en-US"/>
        </w:rPr>
      </w:pPr>
      <w:ins w:id="920" w:author="Hase, Klaus-Rüdiger" w:date="2013-05-16T15:30:00Z">
        <w:r>
          <w:rPr>
            <w:rFonts w:ascii="Arial" w:hAnsi="Arial" w:cs="Arial"/>
            <w:sz w:val="22"/>
            <w:szCs w:val="22"/>
            <w:lang w:val="en-US"/>
          </w:rPr>
          <w:br w:type="page"/>
        </w:r>
      </w:ins>
    </w:p>
    <w:p w:rsidR="001609AA" w:rsidRPr="004757BF" w:rsidDel="004757BF" w:rsidRDefault="001609AA" w:rsidP="001609AA">
      <w:pPr>
        <w:rPr>
          <w:del w:id="921" w:author="Hase, Klaus-Rüdiger" w:date="2013-05-16T15:31:00Z"/>
          <w:rFonts w:ascii="Arial" w:hAnsi="Arial" w:cs="Arial"/>
          <w:sz w:val="22"/>
          <w:szCs w:val="22"/>
          <w:lang w:val="en-US"/>
          <w:rPrChange w:id="922" w:author="Hase, Klaus-Rüdiger" w:date="2013-05-16T15:30:00Z">
            <w:rPr>
              <w:del w:id="923" w:author="Hase, Klaus-Rüdiger" w:date="2013-05-16T15:31:00Z"/>
              <w:lang w:val="en-US"/>
            </w:rPr>
          </w:rPrChange>
        </w:rPr>
      </w:pPr>
    </w:p>
    <w:p w:rsidR="001609AA" w:rsidRPr="004757BF" w:rsidDel="004757BF" w:rsidRDefault="001609AA" w:rsidP="006437B5">
      <w:pPr>
        <w:pStyle w:val="ListParagraph"/>
        <w:ind w:left="1080"/>
        <w:rPr>
          <w:del w:id="924" w:author="Hase, Klaus-Rüdiger" w:date="2013-05-16T15:31:00Z"/>
          <w:rFonts w:ascii="Arial" w:hAnsi="Arial" w:cs="Arial"/>
          <w:sz w:val="22"/>
          <w:szCs w:val="22"/>
          <w:lang w:val="en-US"/>
          <w:rPrChange w:id="925" w:author="Hase, Klaus-Rüdiger" w:date="2013-05-16T15:30:00Z">
            <w:rPr>
              <w:del w:id="926" w:author="Hase, Klaus-Rüdiger" w:date="2013-05-16T15:31:00Z"/>
              <w:lang w:val="en-US"/>
            </w:rPr>
          </w:rPrChange>
        </w:rPr>
      </w:pPr>
    </w:p>
    <w:p w:rsidR="001609AA" w:rsidRPr="004757BF" w:rsidDel="006D5C6C" w:rsidRDefault="001609AA" w:rsidP="006437B5">
      <w:pPr>
        <w:pStyle w:val="ListParagraph"/>
        <w:ind w:left="1080"/>
        <w:rPr>
          <w:del w:id="927" w:author="Hase, Klaus-Rüdiger" w:date="2013-05-16T15:23:00Z"/>
          <w:rFonts w:ascii="Arial" w:hAnsi="Arial" w:cs="Arial"/>
          <w:sz w:val="22"/>
          <w:szCs w:val="22"/>
          <w:lang w:val="en-US"/>
          <w:rPrChange w:id="928" w:author="Hase, Klaus-Rüdiger" w:date="2013-05-16T15:30:00Z">
            <w:rPr>
              <w:del w:id="929" w:author="Hase, Klaus-Rüdiger" w:date="2013-05-16T15:23:00Z"/>
              <w:lang w:val="en-US"/>
            </w:rPr>
          </w:rPrChange>
        </w:rPr>
      </w:pPr>
    </w:p>
    <w:p w:rsidR="001609AA" w:rsidRPr="004757BF" w:rsidDel="006D5C6C" w:rsidRDefault="001609AA" w:rsidP="006437B5">
      <w:pPr>
        <w:pStyle w:val="ListParagraph"/>
        <w:ind w:left="1080"/>
        <w:rPr>
          <w:del w:id="930" w:author="Hase, Klaus-Rüdiger" w:date="2013-05-16T15:23:00Z"/>
          <w:rFonts w:ascii="Arial" w:hAnsi="Arial" w:cs="Arial"/>
          <w:sz w:val="22"/>
          <w:szCs w:val="22"/>
          <w:lang w:val="en-US"/>
          <w:rPrChange w:id="931" w:author="Hase, Klaus-Rüdiger" w:date="2013-05-16T15:30:00Z">
            <w:rPr>
              <w:del w:id="932" w:author="Hase, Klaus-Rüdiger" w:date="2013-05-16T15:23:00Z"/>
              <w:lang w:val="en-US"/>
            </w:rPr>
          </w:rPrChange>
        </w:rPr>
      </w:pPr>
    </w:p>
    <w:p w:rsidR="001609AA" w:rsidRPr="004757BF" w:rsidDel="006D5C6C" w:rsidRDefault="001609AA" w:rsidP="006437B5">
      <w:pPr>
        <w:pStyle w:val="ListParagraph"/>
        <w:ind w:left="1080"/>
        <w:rPr>
          <w:del w:id="933" w:author="Hase, Klaus-Rüdiger" w:date="2013-05-16T15:23:00Z"/>
          <w:rFonts w:ascii="Arial" w:hAnsi="Arial" w:cs="Arial"/>
          <w:sz w:val="22"/>
          <w:szCs w:val="22"/>
          <w:lang w:val="en-US"/>
          <w:rPrChange w:id="934" w:author="Hase, Klaus-Rüdiger" w:date="2013-05-16T15:30:00Z">
            <w:rPr>
              <w:del w:id="935" w:author="Hase, Klaus-Rüdiger" w:date="2013-05-16T15:23:00Z"/>
              <w:lang w:val="en-US"/>
            </w:rPr>
          </w:rPrChange>
        </w:rPr>
      </w:pPr>
    </w:p>
    <w:p w:rsidR="001609AA" w:rsidRPr="004757BF" w:rsidDel="006D5C6C" w:rsidRDefault="001609AA" w:rsidP="006437B5">
      <w:pPr>
        <w:pStyle w:val="ListParagraph"/>
        <w:ind w:left="1080"/>
        <w:rPr>
          <w:del w:id="936" w:author="Hase, Klaus-Rüdiger" w:date="2013-05-16T15:23:00Z"/>
          <w:rFonts w:ascii="Arial" w:hAnsi="Arial" w:cs="Arial"/>
          <w:sz w:val="22"/>
          <w:szCs w:val="22"/>
          <w:lang w:val="en-US"/>
          <w:rPrChange w:id="937" w:author="Hase, Klaus-Rüdiger" w:date="2013-05-16T15:30:00Z">
            <w:rPr>
              <w:del w:id="938" w:author="Hase, Klaus-Rüdiger" w:date="2013-05-16T15:23:00Z"/>
              <w:lang w:val="en-US"/>
            </w:rPr>
          </w:rPrChange>
        </w:rPr>
      </w:pPr>
    </w:p>
    <w:p w:rsidR="001609AA" w:rsidRPr="004757BF" w:rsidDel="006D5C6C" w:rsidRDefault="001609AA" w:rsidP="006437B5">
      <w:pPr>
        <w:pStyle w:val="ListParagraph"/>
        <w:ind w:left="1080"/>
        <w:rPr>
          <w:del w:id="939" w:author="Hase, Klaus-Rüdiger" w:date="2013-05-16T15:23:00Z"/>
          <w:rFonts w:ascii="Arial" w:hAnsi="Arial" w:cs="Arial"/>
          <w:sz w:val="22"/>
          <w:szCs w:val="22"/>
          <w:lang w:val="en-US"/>
          <w:rPrChange w:id="940" w:author="Hase, Klaus-Rüdiger" w:date="2013-05-16T15:30:00Z">
            <w:rPr>
              <w:del w:id="941" w:author="Hase, Klaus-Rüdiger" w:date="2013-05-16T15:23:00Z"/>
              <w:lang w:val="en-US"/>
            </w:rPr>
          </w:rPrChange>
        </w:rPr>
      </w:pPr>
    </w:p>
    <w:p w:rsidR="001609AA" w:rsidRPr="004757BF" w:rsidRDefault="001609AA" w:rsidP="006437B5">
      <w:pPr>
        <w:pStyle w:val="ListParagraph"/>
        <w:ind w:left="1080"/>
        <w:rPr>
          <w:rFonts w:ascii="Arial" w:hAnsi="Arial" w:cs="Arial"/>
          <w:sz w:val="22"/>
          <w:szCs w:val="22"/>
          <w:lang w:val="en-US"/>
          <w:rPrChange w:id="942" w:author="Hase, Klaus-Rüdiger" w:date="2013-05-16T15:30:00Z">
            <w:rPr>
              <w:lang w:val="en-US"/>
            </w:rPr>
          </w:rPrChange>
        </w:rPr>
      </w:pPr>
    </w:p>
    <w:p w:rsidR="00DB66B5" w:rsidRPr="004757BF" w:rsidRDefault="00DB66B5" w:rsidP="00DB66B5">
      <w:pPr>
        <w:pStyle w:val="ListParagraph"/>
        <w:numPr>
          <w:ilvl w:val="0"/>
          <w:numId w:val="2"/>
        </w:numPr>
        <w:rPr>
          <w:rFonts w:ascii="Arial" w:hAnsi="Arial" w:cs="Arial"/>
          <w:b/>
          <w:sz w:val="22"/>
          <w:szCs w:val="22"/>
          <w:u w:val="single"/>
          <w:lang w:val="en-US"/>
          <w:rPrChange w:id="943" w:author="Hase, Klaus-Rüdiger" w:date="2013-05-16T15:30:00Z">
            <w:rPr>
              <w:b/>
              <w:u w:val="single"/>
              <w:lang w:val="en-US"/>
            </w:rPr>
          </w:rPrChange>
        </w:rPr>
      </w:pPr>
      <w:r w:rsidRPr="004757BF">
        <w:rPr>
          <w:rFonts w:ascii="Arial" w:hAnsi="Arial" w:cs="Arial"/>
          <w:b/>
          <w:color w:val="000000"/>
          <w:sz w:val="22"/>
          <w:szCs w:val="22"/>
          <w:u w:val="single"/>
          <w:lang w:val="en-US" w:eastAsia="en-US"/>
          <w:rPrChange w:id="944" w:author="Hase, Klaus-Rüdiger" w:date="2013-05-16T15:30:00Z">
            <w:rPr>
              <w:b/>
              <w:color w:val="000000"/>
              <w:u w:val="single"/>
              <w:lang w:val="en-US" w:eastAsia="en-US"/>
            </w:rPr>
          </w:rPrChange>
        </w:rPr>
        <w:t>Summary of context and SSRS expected result:</w:t>
      </w:r>
    </w:p>
    <w:p w:rsidR="00DB66B5" w:rsidRPr="004757BF" w:rsidRDefault="00DB66B5" w:rsidP="00DB66B5">
      <w:pPr>
        <w:pStyle w:val="ListParagraph"/>
        <w:rPr>
          <w:rFonts w:ascii="Arial" w:hAnsi="Arial" w:cs="Arial"/>
          <w:b/>
          <w:color w:val="000000"/>
          <w:sz w:val="22"/>
          <w:szCs w:val="22"/>
          <w:u w:val="single"/>
          <w:lang w:val="en-US" w:eastAsia="en-US"/>
          <w:rPrChange w:id="945" w:author="Hase, Klaus-Rüdiger" w:date="2013-05-16T15:30:00Z">
            <w:rPr>
              <w:b/>
              <w:color w:val="000000"/>
              <w:u w:val="single"/>
              <w:lang w:val="en-US" w:eastAsia="en-US"/>
            </w:rPr>
          </w:rPrChange>
        </w:rPr>
      </w:pPr>
    </w:p>
    <w:p w:rsidR="00DB66B5" w:rsidRPr="004757BF" w:rsidRDefault="00DB66B5" w:rsidP="00DB66B5">
      <w:pPr>
        <w:pStyle w:val="ListParagraph"/>
        <w:rPr>
          <w:rFonts w:ascii="Arial" w:hAnsi="Arial" w:cs="Arial"/>
          <w:color w:val="000000"/>
          <w:sz w:val="22"/>
          <w:szCs w:val="22"/>
          <w:lang w:val="en-US" w:eastAsia="en-US"/>
          <w:rPrChange w:id="946" w:author="Hase, Klaus-Rüdiger" w:date="2013-05-16T15:30:00Z">
            <w:rPr>
              <w:color w:val="000000"/>
              <w:lang w:val="en-US" w:eastAsia="en-US"/>
            </w:rPr>
          </w:rPrChange>
        </w:rPr>
      </w:pPr>
      <w:r w:rsidRPr="004757BF">
        <w:rPr>
          <w:rFonts w:ascii="Arial" w:hAnsi="Arial" w:cs="Arial"/>
          <w:color w:val="000000"/>
          <w:sz w:val="22"/>
          <w:szCs w:val="22"/>
          <w:lang w:val="en-US" w:eastAsia="en-US"/>
          <w:rPrChange w:id="947" w:author="Hase, Klaus-Rüdiger" w:date="2013-05-16T15:30:00Z">
            <w:rPr>
              <w:color w:val="000000"/>
              <w:lang w:val="en-US" w:eastAsia="en-US"/>
            </w:rPr>
          </w:rPrChange>
        </w:rPr>
        <w:t xml:space="preserve">Presented by Sylvain </w:t>
      </w:r>
      <w:proofErr w:type="spellStart"/>
      <w:proofErr w:type="gramStart"/>
      <w:r w:rsidRPr="004757BF">
        <w:rPr>
          <w:rFonts w:ascii="Arial" w:hAnsi="Arial" w:cs="Arial"/>
          <w:color w:val="000000"/>
          <w:sz w:val="22"/>
          <w:szCs w:val="22"/>
          <w:lang w:val="en-US" w:eastAsia="en-US"/>
          <w:rPrChange w:id="948" w:author="Hase, Klaus-Rüdiger" w:date="2013-05-16T15:30:00Z">
            <w:rPr>
              <w:color w:val="000000"/>
              <w:lang w:val="en-US" w:eastAsia="en-US"/>
            </w:rPr>
          </w:rPrChange>
        </w:rPr>
        <w:t>Baro</w:t>
      </w:r>
      <w:proofErr w:type="spellEnd"/>
      <w:r w:rsidRPr="004757BF">
        <w:rPr>
          <w:rFonts w:ascii="Arial" w:hAnsi="Arial" w:cs="Arial"/>
          <w:color w:val="000000"/>
          <w:sz w:val="22"/>
          <w:szCs w:val="22"/>
          <w:lang w:val="en-US" w:eastAsia="en-US"/>
          <w:rPrChange w:id="949" w:author="Hase, Klaus-Rüdiger" w:date="2013-05-16T15:30:00Z">
            <w:rPr>
              <w:color w:val="000000"/>
              <w:lang w:val="en-US" w:eastAsia="en-US"/>
            </w:rPr>
          </w:rPrChange>
        </w:rPr>
        <w:t xml:space="preserve">  (</w:t>
      </w:r>
      <w:proofErr w:type="gramEnd"/>
      <w:r w:rsidRPr="004757BF">
        <w:rPr>
          <w:rFonts w:ascii="Arial" w:hAnsi="Arial" w:cs="Arial"/>
          <w:color w:val="000000"/>
          <w:sz w:val="22"/>
          <w:szCs w:val="22"/>
          <w:lang w:val="en-US" w:eastAsia="en-US"/>
          <w:rPrChange w:id="950" w:author="Hase, Klaus-Rüdiger" w:date="2013-05-16T15:30:00Z">
            <w:rPr>
              <w:color w:val="000000"/>
              <w:lang w:val="en-US" w:eastAsia="en-US"/>
            </w:rPr>
          </w:rPrChange>
        </w:rPr>
        <w:t>Syst. Engineer SNCF)</w:t>
      </w:r>
    </w:p>
    <w:p w:rsidR="00DB66B5" w:rsidRPr="004757BF" w:rsidRDefault="00DB66B5" w:rsidP="00DB66B5">
      <w:pPr>
        <w:pStyle w:val="ListParagraph"/>
        <w:rPr>
          <w:rFonts w:ascii="Arial" w:hAnsi="Arial" w:cs="Arial"/>
          <w:color w:val="000000"/>
          <w:sz w:val="22"/>
          <w:szCs w:val="22"/>
          <w:lang w:val="en-US" w:eastAsia="en-US"/>
          <w:rPrChange w:id="951" w:author="Hase, Klaus-Rüdiger" w:date="2013-05-16T15:30:00Z">
            <w:rPr>
              <w:color w:val="000000"/>
              <w:lang w:val="en-US" w:eastAsia="en-US"/>
            </w:rPr>
          </w:rPrChange>
        </w:rPr>
      </w:pPr>
    </w:p>
    <w:bookmarkStart w:id="952" w:name="_MON_1430210800"/>
    <w:bookmarkEnd w:id="952"/>
    <w:p w:rsidR="00DB66B5" w:rsidRPr="004757BF" w:rsidDel="004757BF" w:rsidRDefault="00DB66B5" w:rsidP="00DB66B5">
      <w:pPr>
        <w:pStyle w:val="ListParagraph"/>
        <w:rPr>
          <w:del w:id="953" w:author="Hase, Klaus-Rüdiger" w:date="2013-05-16T15:32:00Z"/>
          <w:rFonts w:ascii="Arial" w:hAnsi="Arial" w:cs="Arial"/>
          <w:sz w:val="22"/>
          <w:szCs w:val="22"/>
          <w:lang w:val="en-US"/>
          <w:rPrChange w:id="954" w:author="Hase, Klaus-Rüdiger" w:date="2013-05-16T15:30:00Z">
            <w:rPr>
              <w:del w:id="955" w:author="Hase, Klaus-Rüdiger" w:date="2013-05-16T15:32:00Z"/>
              <w:lang w:val="en-US"/>
            </w:rPr>
          </w:rPrChange>
        </w:rPr>
      </w:pPr>
      <w:r w:rsidRPr="004757BF">
        <w:rPr>
          <w:rFonts w:ascii="Arial" w:hAnsi="Arial" w:cs="Arial"/>
          <w:sz w:val="22"/>
          <w:szCs w:val="22"/>
          <w:lang w:val="en-US"/>
          <w:rPrChange w:id="956" w:author="Hase, Klaus-Rüdiger" w:date="2013-05-16T15:30:00Z">
            <w:rPr>
              <w:lang w:val="en-US"/>
            </w:rPr>
          </w:rPrChange>
        </w:rPr>
        <w:object w:dxaOrig="1530" w:dyaOrig="1002">
          <v:shape id="_x0000_i1026" type="#_x0000_t75" style="width:76.45pt;height:50.15pt" o:ole="">
            <v:imagedata r:id="rId12" o:title=""/>
          </v:shape>
          <o:OLEObject Type="Embed" ProgID="PowerPoint.Show.12" ShapeID="_x0000_i1026" DrawAspect="Icon" ObjectID="_1430223620" r:id="rId13"/>
        </w:object>
      </w:r>
    </w:p>
    <w:p w:rsidR="0018229A" w:rsidRPr="004757BF" w:rsidDel="004757BF" w:rsidRDefault="0018229A" w:rsidP="004757BF">
      <w:pPr>
        <w:pStyle w:val="ListParagraph"/>
        <w:rPr>
          <w:del w:id="957" w:author="Hase, Klaus-Rüdiger" w:date="2013-05-16T15:31:00Z"/>
          <w:rFonts w:ascii="Arial" w:hAnsi="Arial" w:cs="Arial"/>
          <w:sz w:val="22"/>
          <w:szCs w:val="22"/>
          <w:lang w:val="en-US"/>
          <w:rPrChange w:id="958" w:author="Hase, Klaus-Rüdiger" w:date="2013-05-16T15:30:00Z">
            <w:rPr>
              <w:del w:id="959" w:author="Hase, Klaus-Rüdiger" w:date="2013-05-16T15:31:00Z"/>
              <w:lang w:val="en-US"/>
            </w:rPr>
          </w:rPrChange>
        </w:rPr>
        <w:pPrChange w:id="960" w:author="Hase, Klaus-Rüdiger" w:date="2013-05-16T15:32:00Z">
          <w:pPr>
            <w:pStyle w:val="ListParagraph"/>
          </w:pPr>
        </w:pPrChange>
      </w:pPr>
    </w:p>
    <w:p w:rsidR="00156E32" w:rsidRPr="004757BF" w:rsidDel="004757BF" w:rsidRDefault="00156E32" w:rsidP="004757BF">
      <w:pPr>
        <w:pStyle w:val="ListParagraph"/>
        <w:rPr>
          <w:del w:id="961" w:author="Hase, Klaus-Rüdiger" w:date="2013-05-16T15:32:00Z"/>
          <w:rFonts w:ascii="Arial" w:hAnsi="Arial" w:cs="Arial"/>
          <w:sz w:val="22"/>
          <w:szCs w:val="22"/>
          <w:lang w:val="en-US"/>
          <w:rPrChange w:id="962" w:author="Hase, Klaus-Rüdiger" w:date="2013-05-16T15:30:00Z">
            <w:rPr>
              <w:del w:id="963" w:author="Hase, Klaus-Rüdiger" w:date="2013-05-16T15:32:00Z"/>
              <w:lang w:val="en-US"/>
            </w:rPr>
          </w:rPrChange>
        </w:rPr>
        <w:pPrChange w:id="964" w:author="Hase, Klaus-Rüdiger" w:date="2013-05-16T15:32:00Z">
          <w:pPr/>
        </w:pPrChange>
      </w:pPr>
    </w:p>
    <w:p w:rsidR="00156E32" w:rsidRDefault="00156E32" w:rsidP="00DB66B5">
      <w:pPr>
        <w:pStyle w:val="ListParagraph"/>
        <w:rPr>
          <w:ins w:id="965" w:author="Hase, Klaus-Rüdiger" w:date="2013-05-16T15:32:00Z"/>
          <w:rFonts w:ascii="Arial" w:hAnsi="Arial" w:cs="Arial"/>
          <w:sz w:val="22"/>
          <w:szCs w:val="22"/>
          <w:lang w:val="en-US"/>
        </w:rPr>
      </w:pPr>
    </w:p>
    <w:p w:rsidR="004757BF" w:rsidRPr="004757BF" w:rsidRDefault="004757BF" w:rsidP="00DB66B5">
      <w:pPr>
        <w:pStyle w:val="ListParagraph"/>
        <w:rPr>
          <w:rFonts w:ascii="Arial" w:hAnsi="Arial" w:cs="Arial"/>
          <w:sz w:val="22"/>
          <w:szCs w:val="22"/>
          <w:lang w:val="en-US"/>
          <w:rPrChange w:id="966" w:author="Hase, Klaus-Rüdiger" w:date="2013-05-16T15:30:00Z">
            <w:rPr>
              <w:lang w:val="en-US"/>
            </w:rPr>
          </w:rPrChange>
        </w:rPr>
      </w:pPr>
    </w:p>
    <w:p w:rsidR="0018229A" w:rsidRPr="004757BF" w:rsidRDefault="0018229A" w:rsidP="0018229A">
      <w:pPr>
        <w:pStyle w:val="ListParagraph"/>
        <w:numPr>
          <w:ilvl w:val="0"/>
          <w:numId w:val="2"/>
        </w:numPr>
        <w:rPr>
          <w:rFonts w:ascii="Arial" w:hAnsi="Arial" w:cs="Arial"/>
          <w:b/>
          <w:sz w:val="22"/>
          <w:szCs w:val="22"/>
          <w:u w:val="single"/>
          <w:lang w:val="en-US"/>
          <w:rPrChange w:id="967" w:author="Hase, Klaus-Rüdiger" w:date="2013-05-16T15:30:00Z">
            <w:rPr>
              <w:b/>
              <w:u w:val="single"/>
              <w:lang w:val="en-US"/>
            </w:rPr>
          </w:rPrChange>
        </w:rPr>
      </w:pPr>
      <w:r w:rsidRPr="004757BF">
        <w:rPr>
          <w:rFonts w:ascii="Arial" w:hAnsi="Arial" w:cs="Arial"/>
          <w:b/>
          <w:sz w:val="22"/>
          <w:szCs w:val="22"/>
          <w:u w:val="single"/>
          <w:lang w:val="en-US"/>
          <w:rPrChange w:id="968" w:author="Hase, Klaus-Rüdiger" w:date="2013-05-16T15:30:00Z">
            <w:rPr>
              <w:b/>
              <w:u w:val="single"/>
              <w:lang w:val="en-US"/>
            </w:rPr>
          </w:rPrChange>
        </w:rPr>
        <w:t>FPP Schedule, milestones and allocated resources</w:t>
      </w:r>
    </w:p>
    <w:p w:rsidR="0018229A" w:rsidRPr="004757BF" w:rsidRDefault="0018229A" w:rsidP="0018229A">
      <w:pPr>
        <w:pStyle w:val="ListParagraph"/>
        <w:rPr>
          <w:rFonts w:ascii="Arial" w:hAnsi="Arial" w:cs="Arial"/>
          <w:sz w:val="22"/>
          <w:szCs w:val="22"/>
          <w:lang w:val="en-US"/>
          <w:rPrChange w:id="969" w:author="Hase, Klaus-Rüdiger" w:date="2013-05-16T15:30:00Z">
            <w:rPr>
              <w:lang w:val="en-US"/>
            </w:rPr>
          </w:rPrChange>
        </w:rPr>
      </w:pPr>
    </w:p>
    <w:p w:rsidR="0018229A" w:rsidRPr="004757BF" w:rsidRDefault="0018229A" w:rsidP="0018229A">
      <w:pPr>
        <w:pStyle w:val="ListParagraph"/>
        <w:rPr>
          <w:rFonts w:ascii="Arial" w:hAnsi="Arial" w:cs="Arial"/>
          <w:sz w:val="22"/>
          <w:szCs w:val="22"/>
          <w:lang w:val="en-US"/>
          <w:rPrChange w:id="970" w:author="Hase, Klaus-Rüdiger" w:date="2013-05-16T15:30:00Z">
            <w:rPr>
              <w:lang w:val="en-US"/>
            </w:rPr>
          </w:rPrChange>
        </w:rPr>
      </w:pPr>
      <w:r w:rsidRPr="004757BF">
        <w:rPr>
          <w:rFonts w:ascii="Arial" w:hAnsi="Arial" w:cs="Arial"/>
          <w:sz w:val="22"/>
          <w:szCs w:val="22"/>
          <w:lang w:val="en-US"/>
          <w:rPrChange w:id="971" w:author="Hase, Klaus-Rüdiger" w:date="2013-05-16T15:30:00Z">
            <w:rPr>
              <w:lang w:val="en-US"/>
            </w:rPr>
          </w:rPrChange>
        </w:rPr>
        <w:t xml:space="preserve">Presented by </w:t>
      </w:r>
      <w:proofErr w:type="spellStart"/>
      <w:r w:rsidRPr="004757BF">
        <w:rPr>
          <w:rFonts w:ascii="Arial" w:hAnsi="Arial" w:cs="Arial"/>
          <w:sz w:val="22"/>
          <w:szCs w:val="22"/>
          <w:lang w:val="en-US"/>
          <w:rPrChange w:id="972" w:author="Hase, Klaus-Rüdiger" w:date="2013-05-16T15:30:00Z">
            <w:rPr>
              <w:lang w:val="en-US"/>
            </w:rPr>
          </w:rPrChange>
        </w:rPr>
        <w:t>Baseliyos</w:t>
      </w:r>
      <w:proofErr w:type="spellEnd"/>
      <w:r w:rsidRPr="004757BF">
        <w:rPr>
          <w:rFonts w:ascii="Arial" w:hAnsi="Arial" w:cs="Arial"/>
          <w:sz w:val="22"/>
          <w:szCs w:val="22"/>
          <w:lang w:val="en-US"/>
          <w:rPrChange w:id="973" w:author="Hase, Klaus-Rüdiger" w:date="2013-05-16T15:30:00Z">
            <w:rPr>
              <w:lang w:val="en-US"/>
            </w:rPr>
          </w:rPrChange>
        </w:rPr>
        <w:t xml:space="preserve"> Jacob (Engineer DB)</w:t>
      </w:r>
    </w:p>
    <w:p w:rsidR="0018229A" w:rsidRPr="004757BF" w:rsidRDefault="0018229A" w:rsidP="0018229A">
      <w:pPr>
        <w:pStyle w:val="ListParagraph"/>
        <w:rPr>
          <w:rFonts w:ascii="Arial" w:hAnsi="Arial" w:cs="Arial"/>
          <w:sz w:val="22"/>
          <w:szCs w:val="22"/>
          <w:lang w:val="en-US"/>
          <w:rPrChange w:id="974" w:author="Hase, Klaus-Rüdiger" w:date="2013-05-16T15:30:00Z">
            <w:rPr>
              <w:lang w:val="en-US"/>
            </w:rPr>
          </w:rPrChange>
        </w:rPr>
      </w:pPr>
    </w:p>
    <w:bookmarkStart w:id="975" w:name="_MON_1430041620"/>
    <w:bookmarkEnd w:id="975"/>
    <w:p w:rsidR="0018229A" w:rsidRPr="004757BF" w:rsidRDefault="00156E32" w:rsidP="0018229A">
      <w:pPr>
        <w:pStyle w:val="ListParagraph"/>
        <w:rPr>
          <w:rFonts w:ascii="Arial" w:hAnsi="Arial" w:cs="Arial"/>
          <w:sz w:val="22"/>
          <w:szCs w:val="22"/>
          <w:lang w:val="en-US"/>
          <w:rPrChange w:id="976" w:author="Hase, Klaus-Rüdiger" w:date="2013-05-16T15:30:00Z">
            <w:rPr>
              <w:lang w:val="en-US"/>
            </w:rPr>
          </w:rPrChange>
        </w:rPr>
      </w:pPr>
      <w:r w:rsidRPr="004757BF">
        <w:rPr>
          <w:rFonts w:ascii="Arial" w:hAnsi="Arial" w:cs="Arial"/>
          <w:sz w:val="22"/>
          <w:szCs w:val="22"/>
          <w:lang w:val="en-US"/>
          <w:rPrChange w:id="977" w:author="Hase, Klaus-Rüdiger" w:date="2013-05-16T15:30:00Z">
            <w:rPr>
              <w:lang w:val="en-US"/>
            </w:rPr>
          </w:rPrChange>
        </w:rPr>
        <w:object w:dxaOrig="1530" w:dyaOrig="1002">
          <v:shape id="_x0000_i1027" type="#_x0000_t75" style="width:76.45pt;height:50.15pt" o:ole="">
            <v:imagedata r:id="rId14" o:title=""/>
          </v:shape>
          <o:OLEObject Type="Embed" ProgID="PowerPoint.Show.12" ShapeID="_x0000_i1027" DrawAspect="Icon" ObjectID="_1430223621" r:id="rId15"/>
        </w:object>
      </w:r>
    </w:p>
    <w:p w:rsidR="00337F6D" w:rsidRPr="004757BF" w:rsidRDefault="00337F6D" w:rsidP="00337F6D">
      <w:pPr>
        <w:rPr>
          <w:rFonts w:ascii="Arial" w:hAnsi="Arial" w:cs="Arial"/>
          <w:sz w:val="22"/>
          <w:szCs w:val="22"/>
          <w:lang w:val="en-US"/>
          <w:rPrChange w:id="978" w:author="Hase, Klaus-Rüdiger" w:date="2013-05-16T15:30:00Z">
            <w:rPr>
              <w:lang w:val="en-US"/>
            </w:rPr>
          </w:rPrChange>
        </w:rPr>
      </w:pPr>
    </w:p>
    <w:p w:rsidR="00337F6D" w:rsidRPr="004757BF" w:rsidRDefault="00337F6D" w:rsidP="00337F6D">
      <w:pPr>
        <w:pStyle w:val="ListParagraph"/>
        <w:numPr>
          <w:ilvl w:val="0"/>
          <w:numId w:val="2"/>
        </w:numPr>
        <w:rPr>
          <w:rFonts w:ascii="Arial" w:hAnsi="Arial" w:cs="Arial"/>
          <w:b/>
          <w:sz w:val="22"/>
          <w:szCs w:val="22"/>
          <w:u w:val="single"/>
          <w:lang w:val="en-US"/>
          <w:rPrChange w:id="979" w:author="Hase, Klaus-Rüdiger" w:date="2013-05-16T15:30:00Z">
            <w:rPr>
              <w:b/>
              <w:u w:val="single"/>
              <w:lang w:val="en-US"/>
            </w:rPr>
          </w:rPrChange>
        </w:rPr>
      </w:pPr>
      <w:r w:rsidRPr="004757BF">
        <w:rPr>
          <w:rFonts w:ascii="Arial" w:hAnsi="Arial" w:cs="Arial"/>
          <w:b/>
          <w:sz w:val="22"/>
          <w:szCs w:val="22"/>
          <w:u w:val="single"/>
          <w:lang w:val="en-US"/>
          <w:rPrChange w:id="980" w:author="Hase, Klaus-Rüdiger" w:date="2013-05-16T15:30:00Z">
            <w:rPr>
              <w:b/>
              <w:u w:val="single"/>
              <w:lang w:val="en-US"/>
            </w:rPr>
          </w:rPrChange>
        </w:rPr>
        <w:t xml:space="preserve">Introduction of the internal assessor for the openETCS project </w:t>
      </w:r>
      <w:r w:rsidR="001D3752" w:rsidRPr="004757BF">
        <w:rPr>
          <w:rFonts w:ascii="Arial" w:hAnsi="Arial" w:cs="Arial"/>
          <w:b/>
          <w:sz w:val="22"/>
          <w:szCs w:val="22"/>
          <w:u w:val="single"/>
          <w:lang w:val="en-US"/>
          <w:rPrChange w:id="981" w:author="Hase, Klaus-Rüdiger" w:date="2013-05-16T15:30:00Z">
            <w:rPr>
              <w:b/>
              <w:u w:val="single"/>
              <w:lang w:val="en-US"/>
            </w:rPr>
          </w:rPrChange>
        </w:rPr>
        <w:t xml:space="preserve">and the CENELEC compliance </w:t>
      </w:r>
      <w:r w:rsidRPr="004757BF">
        <w:rPr>
          <w:rFonts w:ascii="Arial" w:hAnsi="Arial" w:cs="Arial"/>
          <w:b/>
          <w:sz w:val="22"/>
          <w:szCs w:val="22"/>
          <w:u w:val="single"/>
          <w:lang w:val="en-US"/>
          <w:rPrChange w:id="982" w:author="Hase, Klaus-Rüdiger" w:date="2013-05-16T15:30:00Z">
            <w:rPr>
              <w:b/>
              <w:u w:val="single"/>
              <w:lang w:val="en-US"/>
            </w:rPr>
          </w:rPrChange>
        </w:rPr>
        <w:t>(All4Tec)</w:t>
      </w:r>
    </w:p>
    <w:p w:rsidR="00337F6D" w:rsidRPr="004757BF" w:rsidRDefault="00337F6D" w:rsidP="00337F6D">
      <w:pPr>
        <w:pStyle w:val="ListParagraph"/>
        <w:rPr>
          <w:rFonts w:ascii="Arial" w:hAnsi="Arial" w:cs="Arial"/>
          <w:b/>
          <w:sz w:val="22"/>
          <w:szCs w:val="22"/>
          <w:u w:val="single"/>
          <w:lang w:val="en-US"/>
          <w:rPrChange w:id="983" w:author="Hase, Klaus-Rüdiger" w:date="2013-05-16T15:30:00Z">
            <w:rPr>
              <w:b/>
              <w:u w:val="single"/>
              <w:lang w:val="en-US"/>
            </w:rPr>
          </w:rPrChange>
        </w:rPr>
      </w:pPr>
    </w:p>
    <w:p w:rsidR="00337F6D" w:rsidRPr="004757BF" w:rsidRDefault="00337F6D" w:rsidP="00337F6D">
      <w:pPr>
        <w:pStyle w:val="ListParagraph"/>
        <w:rPr>
          <w:rFonts w:ascii="Arial" w:hAnsi="Arial" w:cs="Arial"/>
          <w:sz w:val="22"/>
          <w:szCs w:val="22"/>
          <w:lang w:val="en-US"/>
          <w:rPrChange w:id="984" w:author="Hase, Klaus-Rüdiger" w:date="2013-05-16T15:30:00Z">
            <w:rPr>
              <w:lang w:val="en-US"/>
            </w:rPr>
          </w:rPrChange>
        </w:rPr>
      </w:pPr>
      <w:r w:rsidRPr="004757BF">
        <w:rPr>
          <w:rFonts w:ascii="Arial" w:hAnsi="Arial" w:cs="Arial"/>
          <w:color w:val="000000"/>
          <w:sz w:val="22"/>
          <w:szCs w:val="22"/>
          <w:lang w:val="en-US" w:eastAsia="en-US"/>
          <w:rPrChange w:id="985" w:author="Hase, Klaus-Rüdiger" w:date="2013-05-16T15:30:00Z">
            <w:rPr>
              <w:rFonts w:ascii="Tms Rmn" w:hAnsi="Tms Rmn" w:cs="Tms Rmn"/>
              <w:color w:val="000000"/>
              <w:lang w:val="en-US" w:eastAsia="en-US"/>
            </w:rPr>
          </w:rPrChange>
        </w:rPr>
        <w:t>- The traceability of the overall documents (requirements, Change requests, National Rules and National tracks, Functional Interface Specification, designer choices...) has to be precisely defined, and be consistent with the Quality Assurance Plan (</w:t>
      </w:r>
      <w:del w:id="986" w:author="Hase, Klaus-Rüdiger" w:date="2013-05-16T12:23:00Z">
        <w:r w:rsidRPr="004757BF" w:rsidDel="00D44313">
          <w:rPr>
            <w:rFonts w:ascii="Arial" w:hAnsi="Arial" w:cs="Arial"/>
            <w:color w:val="000000"/>
            <w:sz w:val="22"/>
            <w:szCs w:val="22"/>
            <w:lang w:val="en-US" w:eastAsia="en-US"/>
            <w:rPrChange w:id="987" w:author="Hase, Klaus-Rüdiger" w:date="2013-05-16T15:30:00Z">
              <w:rPr>
                <w:rFonts w:ascii="Tms Rmn" w:hAnsi="Tms Rmn" w:cs="Tms Rmn"/>
                <w:color w:val="000000"/>
                <w:lang w:val="en-US" w:eastAsia="en-US"/>
              </w:rPr>
            </w:rPrChange>
          </w:rPr>
          <w:delText xml:space="preserve">currently under </w:delText>
        </w:r>
      </w:del>
      <w:del w:id="988" w:author="Hase, Klaus-Rüdiger" w:date="2013-05-16T12:11:00Z">
        <w:r w:rsidRPr="004757BF" w:rsidDel="00405379">
          <w:rPr>
            <w:rFonts w:ascii="Arial" w:hAnsi="Arial" w:cs="Arial"/>
            <w:color w:val="000000"/>
            <w:sz w:val="22"/>
            <w:szCs w:val="22"/>
            <w:lang w:val="en-US" w:eastAsia="en-US"/>
            <w:rPrChange w:id="989" w:author="Hase, Klaus-Rüdiger" w:date="2013-05-16T15:30:00Z">
              <w:rPr>
                <w:rFonts w:ascii="Tms Rmn" w:hAnsi="Tms Rmn" w:cs="Tms Rmn"/>
                <w:color w:val="000000"/>
                <w:lang w:val="en-US" w:eastAsia="en-US"/>
              </w:rPr>
            </w:rPrChange>
          </w:rPr>
          <w:delText>construction</w:delText>
        </w:r>
      </w:del>
      <w:ins w:id="990" w:author="Hase, Klaus-Rüdiger" w:date="2013-05-16T12:23:00Z">
        <w:r w:rsidR="00D44313" w:rsidRPr="004757BF">
          <w:rPr>
            <w:rFonts w:ascii="Arial" w:hAnsi="Arial" w:cs="Arial"/>
            <w:color w:val="000000"/>
            <w:sz w:val="22"/>
            <w:szCs w:val="22"/>
            <w:lang w:val="en-US" w:eastAsia="en-US"/>
            <w:rPrChange w:id="991" w:author="Hase, Klaus-Rüdiger" w:date="2013-05-16T15:30:00Z">
              <w:rPr>
                <w:rFonts w:ascii="Tms Rmn" w:hAnsi="Tms Rmn" w:cs="Tms Rmn"/>
                <w:color w:val="000000"/>
                <w:lang w:val="en-US" w:eastAsia="en-US"/>
              </w:rPr>
            </w:rPrChange>
          </w:rPr>
          <w:t>work in progress</w:t>
        </w:r>
      </w:ins>
      <w:r w:rsidRPr="004757BF">
        <w:rPr>
          <w:rFonts w:ascii="Arial" w:hAnsi="Arial" w:cs="Arial"/>
          <w:color w:val="000000"/>
          <w:sz w:val="22"/>
          <w:szCs w:val="22"/>
          <w:lang w:val="en-US" w:eastAsia="en-US"/>
          <w:rPrChange w:id="992" w:author="Hase, Klaus-Rüdiger" w:date="2013-05-16T15:30:00Z">
            <w:rPr>
              <w:rFonts w:ascii="Tms Rmn" w:hAnsi="Tms Rmn" w:cs="Tms Rmn"/>
              <w:color w:val="000000"/>
              <w:lang w:val="en-US" w:eastAsia="en-US"/>
            </w:rPr>
          </w:rPrChange>
        </w:rPr>
        <w:t>).</w:t>
      </w:r>
      <w:r w:rsidRPr="004757BF">
        <w:rPr>
          <w:rFonts w:ascii="Arial" w:hAnsi="Arial" w:cs="Arial"/>
          <w:color w:val="000000"/>
          <w:sz w:val="22"/>
          <w:szCs w:val="22"/>
          <w:lang w:val="en-US" w:eastAsia="en-US"/>
          <w:rPrChange w:id="993" w:author="Hase, Klaus-Rüdiger" w:date="2013-05-16T15:30:00Z">
            <w:rPr>
              <w:rFonts w:ascii="Tms Rmn" w:hAnsi="Tms Rmn" w:cs="Tms Rmn"/>
              <w:color w:val="000000"/>
              <w:lang w:val="en-US" w:eastAsia="en-US"/>
            </w:rPr>
          </w:rPrChange>
        </w:rPr>
        <w:br/>
      </w:r>
      <w:r w:rsidRPr="004757BF">
        <w:rPr>
          <w:rFonts w:ascii="Arial" w:hAnsi="Arial" w:cs="Arial"/>
          <w:color w:val="000000"/>
          <w:sz w:val="22"/>
          <w:szCs w:val="22"/>
          <w:lang w:val="en-US" w:eastAsia="en-US"/>
          <w:rPrChange w:id="994" w:author="Hase, Klaus-Rüdiger" w:date="2013-05-16T15:30:00Z">
            <w:rPr>
              <w:rFonts w:ascii="Tms Rmn" w:hAnsi="Tms Rmn" w:cs="Tms Rmn"/>
              <w:color w:val="000000"/>
              <w:lang w:val="en-US" w:eastAsia="en-US"/>
            </w:rPr>
          </w:rPrChange>
        </w:rPr>
        <w:br/>
        <w:t xml:space="preserve">- The competencies of each person taking part in the SSRS </w:t>
      </w:r>
      <w:del w:id="995" w:author="Hase, Klaus-Rüdiger" w:date="2013-05-16T12:19:00Z">
        <w:r w:rsidRPr="004757BF" w:rsidDel="00D44313">
          <w:rPr>
            <w:rFonts w:ascii="Arial" w:hAnsi="Arial" w:cs="Arial"/>
            <w:color w:val="000000"/>
            <w:sz w:val="22"/>
            <w:szCs w:val="22"/>
            <w:lang w:val="en-US" w:eastAsia="en-US"/>
            <w:rPrChange w:id="996" w:author="Hase, Klaus-Rüdiger" w:date="2013-05-16T15:30:00Z">
              <w:rPr>
                <w:rFonts w:ascii="Tms Rmn" w:hAnsi="Tms Rmn" w:cs="Tms Rmn"/>
                <w:color w:val="000000"/>
                <w:lang w:val="en-US" w:eastAsia="en-US"/>
              </w:rPr>
            </w:rPrChange>
          </w:rPr>
          <w:delText xml:space="preserve">Redaction </w:delText>
        </w:r>
      </w:del>
      <w:ins w:id="997" w:author="Hase, Klaus-Rüdiger" w:date="2013-05-16T12:19:00Z">
        <w:r w:rsidR="00D44313" w:rsidRPr="004757BF">
          <w:rPr>
            <w:rFonts w:ascii="Arial" w:hAnsi="Arial" w:cs="Arial"/>
            <w:color w:val="000000"/>
            <w:sz w:val="22"/>
            <w:szCs w:val="22"/>
            <w:lang w:val="en-US" w:eastAsia="en-US"/>
            <w:rPrChange w:id="998" w:author="Hase, Klaus-Rüdiger" w:date="2013-05-16T15:30:00Z">
              <w:rPr>
                <w:rFonts w:ascii="Tms Rmn" w:hAnsi="Tms Rmn" w:cs="Tms Rmn"/>
                <w:color w:val="000000"/>
                <w:lang w:val="en-US" w:eastAsia="en-US"/>
              </w:rPr>
            </w:rPrChange>
          </w:rPr>
          <w:t xml:space="preserve">composition </w:t>
        </w:r>
      </w:ins>
      <w:proofErr w:type="gramStart"/>
      <w:r w:rsidRPr="004757BF">
        <w:rPr>
          <w:rFonts w:ascii="Arial" w:hAnsi="Arial" w:cs="Arial"/>
          <w:color w:val="000000"/>
          <w:sz w:val="22"/>
          <w:szCs w:val="22"/>
          <w:lang w:val="en-US" w:eastAsia="en-US"/>
          <w:rPrChange w:id="999" w:author="Hase, Klaus-Rüdiger" w:date="2013-05-16T15:30:00Z">
            <w:rPr>
              <w:rFonts w:ascii="Tms Rmn" w:hAnsi="Tms Rmn" w:cs="Tms Rmn"/>
              <w:color w:val="000000"/>
              <w:lang w:val="en-US" w:eastAsia="en-US"/>
            </w:rPr>
          </w:rPrChange>
        </w:rPr>
        <w:t>has</w:t>
      </w:r>
      <w:proofErr w:type="gramEnd"/>
      <w:r w:rsidRPr="004757BF">
        <w:rPr>
          <w:rFonts w:ascii="Arial" w:hAnsi="Arial" w:cs="Arial"/>
          <w:color w:val="000000"/>
          <w:sz w:val="22"/>
          <w:szCs w:val="22"/>
          <w:lang w:val="en-US" w:eastAsia="en-US"/>
          <w:rPrChange w:id="1000" w:author="Hase, Klaus-Rüdiger" w:date="2013-05-16T15:30:00Z">
            <w:rPr>
              <w:rFonts w:ascii="Tms Rmn" w:hAnsi="Tms Rmn" w:cs="Tms Rmn"/>
              <w:color w:val="000000"/>
              <w:lang w:val="en-US" w:eastAsia="en-US"/>
            </w:rPr>
          </w:rPrChange>
        </w:rPr>
        <w:t xml:space="preserve"> to be detailed and given. The </w:t>
      </w:r>
      <w:del w:id="1001" w:author="Hase, Klaus-Rüdiger" w:date="2013-05-16T12:20:00Z">
        <w:r w:rsidRPr="004757BF" w:rsidDel="00D44313">
          <w:rPr>
            <w:rFonts w:ascii="Arial" w:hAnsi="Arial" w:cs="Arial"/>
            <w:color w:val="000000"/>
            <w:sz w:val="22"/>
            <w:szCs w:val="22"/>
            <w:lang w:val="en-US" w:eastAsia="en-US"/>
            <w:rPrChange w:id="1002" w:author="Hase, Klaus-Rüdiger" w:date="2013-05-16T15:30:00Z">
              <w:rPr>
                <w:rFonts w:ascii="Tms Rmn" w:hAnsi="Tms Rmn" w:cs="Tms Rmn"/>
                <w:color w:val="000000"/>
                <w:lang w:val="en-US" w:eastAsia="en-US"/>
              </w:rPr>
            </w:rPrChange>
          </w:rPr>
          <w:delText xml:space="preserve">document </w:delText>
        </w:r>
      </w:del>
      <w:ins w:id="1003" w:author="Hase, Klaus-Rüdiger" w:date="2013-05-16T12:20:00Z">
        <w:r w:rsidR="00D44313" w:rsidRPr="004757BF">
          <w:rPr>
            <w:rFonts w:ascii="Arial" w:hAnsi="Arial" w:cs="Arial"/>
            <w:color w:val="000000"/>
            <w:sz w:val="22"/>
            <w:szCs w:val="22"/>
            <w:lang w:val="en-US" w:eastAsia="en-US"/>
            <w:rPrChange w:id="1004" w:author="Hase, Klaus-Rüdiger" w:date="2013-05-16T15:30:00Z">
              <w:rPr>
                <w:rFonts w:ascii="Tms Rmn" w:hAnsi="Tms Rmn" w:cs="Tms Rmn"/>
                <w:color w:val="000000"/>
                <w:lang w:val="en-US" w:eastAsia="en-US"/>
              </w:rPr>
            </w:rPrChange>
          </w:rPr>
          <w:t xml:space="preserve">individual </w:t>
        </w:r>
      </w:ins>
      <w:r w:rsidRPr="004757BF">
        <w:rPr>
          <w:rFonts w:ascii="Arial" w:hAnsi="Arial" w:cs="Arial"/>
          <w:color w:val="000000"/>
          <w:sz w:val="22"/>
          <w:szCs w:val="22"/>
          <w:lang w:val="en-US" w:eastAsia="en-US"/>
          <w:rPrChange w:id="1005" w:author="Hase, Klaus-Rüdiger" w:date="2013-05-16T15:30:00Z">
            <w:rPr>
              <w:rFonts w:ascii="Tms Rmn" w:hAnsi="Tms Rmn" w:cs="Tms Rmn"/>
              <w:color w:val="000000"/>
              <w:lang w:val="en-US" w:eastAsia="en-US"/>
            </w:rPr>
          </w:rPrChange>
        </w:rPr>
        <w:t>responsible</w:t>
      </w:r>
      <w:ins w:id="1006" w:author="Hase, Klaus-Rüdiger" w:date="2013-05-16T12:20:00Z">
        <w:r w:rsidR="00D44313" w:rsidRPr="004757BF">
          <w:rPr>
            <w:rFonts w:ascii="Arial" w:hAnsi="Arial" w:cs="Arial"/>
            <w:color w:val="000000"/>
            <w:sz w:val="22"/>
            <w:szCs w:val="22"/>
            <w:lang w:val="en-US" w:eastAsia="en-US"/>
            <w:rPrChange w:id="1007" w:author="Hase, Klaus-Rüdiger" w:date="2013-05-16T15:30:00Z">
              <w:rPr>
                <w:rFonts w:ascii="Tms Rmn" w:hAnsi="Tms Rmn" w:cs="Tms Rmn"/>
                <w:color w:val="000000"/>
                <w:lang w:val="en-US" w:eastAsia="en-US"/>
              </w:rPr>
            </w:rPrChange>
          </w:rPr>
          <w:t xml:space="preserve"> for the creation of the document</w:t>
        </w:r>
      </w:ins>
      <w:r w:rsidRPr="004757BF">
        <w:rPr>
          <w:rFonts w:ascii="Arial" w:hAnsi="Arial" w:cs="Arial"/>
          <w:color w:val="000000"/>
          <w:sz w:val="22"/>
          <w:szCs w:val="22"/>
          <w:lang w:val="en-US" w:eastAsia="en-US"/>
          <w:rPrChange w:id="1008" w:author="Hase, Klaus-Rüdiger" w:date="2013-05-16T15:30:00Z">
            <w:rPr>
              <w:rFonts w:ascii="Tms Rmn" w:hAnsi="Tms Rmn" w:cs="Tms Rmn"/>
              <w:color w:val="000000"/>
              <w:lang w:val="en-US" w:eastAsia="en-US"/>
            </w:rPr>
          </w:rPrChange>
        </w:rPr>
        <w:t xml:space="preserve"> has to identify the competencies needs for the SSRS redaction (needed competencies Matrix), then gather people's competencies for those </w:t>
      </w:r>
      <w:del w:id="1009" w:author="Hase, Klaus-Rüdiger" w:date="2013-05-16T12:21:00Z">
        <w:r w:rsidRPr="004757BF" w:rsidDel="00D44313">
          <w:rPr>
            <w:rFonts w:ascii="Arial" w:hAnsi="Arial" w:cs="Arial"/>
            <w:color w:val="000000"/>
            <w:sz w:val="22"/>
            <w:szCs w:val="22"/>
            <w:lang w:val="en-US" w:eastAsia="en-US"/>
            <w:rPrChange w:id="1010" w:author="Hase, Klaus-Rüdiger" w:date="2013-05-16T15:30:00Z">
              <w:rPr>
                <w:rFonts w:ascii="Tms Rmn" w:hAnsi="Tms Rmn" w:cs="Tms Rmn"/>
                <w:color w:val="000000"/>
                <w:lang w:val="en-US" w:eastAsia="en-US"/>
              </w:rPr>
            </w:rPrChange>
          </w:rPr>
          <w:delText>planed</w:delText>
        </w:r>
      </w:del>
      <w:ins w:id="1011" w:author="Hase, Klaus-Rüdiger" w:date="2013-05-16T12:21:00Z">
        <w:r w:rsidR="00D44313" w:rsidRPr="004757BF">
          <w:rPr>
            <w:rFonts w:ascii="Arial" w:hAnsi="Arial" w:cs="Arial"/>
            <w:color w:val="000000"/>
            <w:sz w:val="22"/>
            <w:szCs w:val="22"/>
            <w:lang w:val="en-US" w:eastAsia="en-US"/>
            <w:rPrChange w:id="1012" w:author="Hase, Klaus-Rüdiger" w:date="2013-05-16T15:30:00Z">
              <w:rPr>
                <w:rFonts w:ascii="Tms Rmn" w:hAnsi="Tms Rmn" w:cs="Tms Rmn"/>
                <w:color w:val="000000"/>
                <w:lang w:val="en-US" w:eastAsia="en-US"/>
              </w:rPr>
            </w:rPrChange>
          </w:rPr>
          <w:t>planned</w:t>
        </w:r>
      </w:ins>
      <w:r w:rsidRPr="004757BF">
        <w:rPr>
          <w:rFonts w:ascii="Arial" w:hAnsi="Arial" w:cs="Arial"/>
          <w:color w:val="000000"/>
          <w:sz w:val="22"/>
          <w:szCs w:val="22"/>
          <w:lang w:val="en-US" w:eastAsia="en-US"/>
          <w:rPrChange w:id="1013" w:author="Hase, Klaus-Rüdiger" w:date="2013-05-16T15:30:00Z">
            <w:rPr>
              <w:rFonts w:ascii="Tms Rmn" w:hAnsi="Tms Rmn" w:cs="Tms Rmn"/>
              <w:color w:val="000000"/>
              <w:lang w:val="en-US" w:eastAsia="en-US"/>
            </w:rPr>
          </w:rPrChange>
        </w:rPr>
        <w:t xml:space="preserve"> for the SSRS </w:t>
      </w:r>
      <w:del w:id="1014" w:author="Hase, Klaus-Rüdiger" w:date="2013-05-16T12:21:00Z">
        <w:r w:rsidRPr="004757BF" w:rsidDel="00D44313">
          <w:rPr>
            <w:rFonts w:ascii="Arial" w:hAnsi="Arial" w:cs="Arial"/>
            <w:color w:val="000000"/>
            <w:sz w:val="22"/>
            <w:szCs w:val="22"/>
            <w:lang w:val="en-US" w:eastAsia="en-US"/>
            <w:rPrChange w:id="1015" w:author="Hase, Klaus-Rüdiger" w:date="2013-05-16T15:30:00Z">
              <w:rPr>
                <w:rFonts w:ascii="Tms Rmn" w:hAnsi="Tms Rmn" w:cs="Tms Rmn"/>
                <w:color w:val="000000"/>
                <w:lang w:val="en-US" w:eastAsia="en-US"/>
              </w:rPr>
            </w:rPrChange>
          </w:rPr>
          <w:delText xml:space="preserve">redaction </w:delText>
        </w:r>
      </w:del>
      <w:ins w:id="1016" w:author="Hase, Klaus-Rüdiger" w:date="2013-05-16T12:21:00Z">
        <w:r w:rsidR="00D44313" w:rsidRPr="004757BF">
          <w:rPr>
            <w:rFonts w:ascii="Arial" w:hAnsi="Arial" w:cs="Arial"/>
            <w:color w:val="000000"/>
            <w:sz w:val="22"/>
            <w:szCs w:val="22"/>
            <w:lang w:val="en-US" w:eastAsia="en-US"/>
            <w:rPrChange w:id="1017" w:author="Hase, Klaus-Rüdiger" w:date="2013-05-16T15:30:00Z">
              <w:rPr>
                <w:rFonts w:ascii="Tms Rmn" w:hAnsi="Tms Rmn" w:cs="Tms Rmn"/>
                <w:color w:val="000000"/>
                <w:lang w:val="en-US" w:eastAsia="en-US"/>
              </w:rPr>
            </w:rPrChange>
          </w:rPr>
          <w:t xml:space="preserve">creation </w:t>
        </w:r>
      </w:ins>
      <w:r w:rsidRPr="004757BF">
        <w:rPr>
          <w:rFonts w:ascii="Arial" w:hAnsi="Arial" w:cs="Arial"/>
          <w:color w:val="000000"/>
          <w:sz w:val="22"/>
          <w:szCs w:val="22"/>
          <w:lang w:val="en-US" w:eastAsia="en-US"/>
          <w:rPrChange w:id="1018" w:author="Hase, Klaus-Rüdiger" w:date="2013-05-16T15:30:00Z">
            <w:rPr>
              <w:rFonts w:ascii="Tms Rmn" w:hAnsi="Tms Rmn" w:cs="Tms Rmn"/>
              <w:color w:val="000000"/>
              <w:lang w:val="en-US" w:eastAsia="en-US"/>
            </w:rPr>
          </w:rPrChange>
        </w:rPr>
        <w:t>(actual competencies matrix), then fil</w:t>
      </w:r>
      <w:ins w:id="1019" w:author="Hase, Klaus-Rüdiger" w:date="2013-05-16T12:14:00Z">
        <w:r w:rsidR="00405379" w:rsidRPr="004757BF">
          <w:rPr>
            <w:rFonts w:ascii="Arial" w:hAnsi="Arial" w:cs="Arial"/>
            <w:color w:val="000000"/>
            <w:sz w:val="22"/>
            <w:szCs w:val="22"/>
            <w:lang w:val="en-US" w:eastAsia="en-US"/>
            <w:rPrChange w:id="1020" w:author="Hase, Klaus-Rüdiger" w:date="2013-05-16T15:30:00Z">
              <w:rPr>
                <w:rFonts w:ascii="Tms Rmn" w:hAnsi="Tms Rmn" w:cs="Tms Rmn"/>
                <w:color w:val="000000"/>
                <w:lang w:val="en-US" w:eastAsia="en-US"/>
              </w:rPr>
            </w:rPrChange>
          </w:rPr>
          <w:t>l</w:t>
        </w:r>
      </w:ins>
      <w:r w:rsidRPr="004757BF">
        <w:rPr>
          <w:rFonts w:ascii="Arial" w:hAnsi="Arial" w:cs="Arial"/>
          <w:color w:val="000000"/>
          <w:sz w:val="22"/>
          <w:szCs w:val="22"/>
          <w:lang w:val="en-US" w:eastAsia="en-US"/>
          <w:rPrChange w:id="1021" w:author="Hase, Klaus-Rüdiger" w:date="2013-05-16T15:30:00Z">
            <w:rPr>
              <w:rFonts w:ascii="Tms Rmn" w:hAnsi="Tms Rmn" w:cs="Tms Rmn"/>
              <w:color w:val="000000"/>
              <w:lang w:val="en-US" w:eastAsia="en-US"/>
            </w:rPr>
          </w:rPrChange>
        </w:rPr>
        <w:t xml:space="preserve"> the training plan or provide the necessary skills to the team in order to fill the required competencies. This point is strongly related to the Quality Assessment Plan (</w:t>
      </w:r>
      <w:ins w:id="1022" w:author="Hase, Klaus-Rüdiger" w:date="2013-05-16T12:23:00Z">
        <w:r w:rsidR="00D44313" w:rsidRPr="004757BF">
          <w:rPr>
            <w:rFonts w:ascii="Arial" w:hAnsi="Arial" w:cs="Arial"/>
            <w:color w:val="000000"/>
            <w:sz w:val="22"/>
            <w:szCs w:val="22"/>
            <w:lang w:val="en-US" w:eastAsia="en-US"/>
            <w:rPrChange w:id="1023" w:author="Hase, Klaus-Rüdiger" w:date="2013-05-16T15:30:00Z">
              <w:rPr>
                <w:rFonts w:ascii="Tms Rmn" w:hAnsi="Tms Rmn" w:cs="Tms Rmn"/>
                <w:color w:val="000000"/>
                <w:lang w:val="en-US" w:eastAsia="en-US"/>
              </w:rPr>
            </w:rPrChange>
          </w:rPr>
          <w:t>work in progress</w:t>
        </w:r>
      </w:ins>
      <w:del w:id="1024" w:author="Hase, Klaus-Rüdiger" w:date="2013-05-16T12:23:00Z">
        <w:r w:rsidRPr="004757BF" w:rsidDel="00D44313">
          <w:rPr>
            <w:rFonts w:ascii="Arial" w:hAnsi="Arial" w:cs="Arial"/>
            <w:color w:val="000000"/>
            <w:sz w:val="22"/>
            <w:szCs w:val="22"/>
            <w:lang w:val="en-US" w:eastAsia="en-US"/>
            <w:rPrChange w:id="1025" w:author="Hase, Klaus-Rüdiger" w:date="2013-05-16T15:30:00Z">
              <w:rPr>
                <w:rFonts w:ascii="Tms Rmn" w:hAnsi="Tms Rmn" w:cs="Tms Rmn"/>
                <w:color w:val="000000"/>
                <w:lang w:val="en-US" w:eastAsia="en-US"/>
              </w:rPr>
            </w:rPrChange>
          </w:rPr>
          <w:delText xml:space="preserve">currently under </w:delText>
        </w:r>
      </w:del>
      <w:del w:id="1026" w:author="Hase, Klaus-Rüdiger" w:date="2013-05-16T12:22:00Z">
        <w:r w:rsidRPr="004757BF" w:rsidDel="00D44313">
          <w:rPr>
            <w:rFonts w:ascii="Arial" w:hAnsi="Arial" w:cs="Arial"/>
            <w:color w:val="000000"/>
            <w:sz w:val="22"/>
            <w:szCs w:val="22"/>
            <w:lang w:val="en-US" w:eastAsia="en-US"/>
            <w:rPrChange w:id="1027" w:author="Hase, Klaus-Rüdiger" w:date="2013-05-16T15:30:00Z">
              <w:rPr>
                <w:rFonts w:ascii="Tms Rmn" w:hAnsi="Tms Rmn" w:cs="Tms Rmn"/>
                <w:color w:val="000000"/>
                <w:lang w:val="en-US" w:eastAsia="en-US"/>
              </w:rPr>
            </w:rPrChange>
          </w:rPr>
          <w:delText>construction</w:delText>
        </w:r>
      </w:del>
      <w:r w:rsidRPr="004757BF">
        <w:rPr>
          <w:rFonts w:ascii="Arial" w:hAnsi="Arial" w:cs="Arial"/>
          <w:color w:val="000000"/>
          <w:sz w:val="22"/>
          <w:szCs w:val="22"/>
          <w:lang w:val="en-US" w:eastAsia="en-US"/>
          <w:rPrChange w:id="1028" w:author="Hase, Klaus-Rüdiger" w:date="2013-05-16T15:30:00Z">
            <w:rPr>
              <w:rFonts w:ascii="Tms Rmn" w:hAnsi="Tms Rmn" w:cs="Tms Rmn"/>
              <w:color w:val="000000"/>
              <w:lang w:val="en-US" w:eastAsia="en-US"/>
            </w:rPr>
          </w:rPrChange>
        </w:rPr>
        <w:t>).</w:t>
      </w:r>
      <w:ins w:id="1029" w:author="Hase, Klaus-Rüdiger" w:date="2013-05-16T12:21:00Z">
        <w:r w:rsidR="00D44313" w:rsidRPr="004757BF">
          <w:rPr>
            <w:rFonts w:ascii="Arial" w:hAnsi="Arial" w:cs="Arial"/>
            <w:color w:val="000000"/>
            <w:sz w:val="22"/>
            <w:szCs w:val="22"/>
            <w:lang w:val="en-US" w:eastAsia="en-US"/>
            <w:rPrChange w:id="1030" w:author="Hase, Klaus-Rüdiger" w:date="2013-05-16T15:30:00Z">
              <w:rPr>
                <w:rFonts w:ascii="Tms Rmn" w:hAnsi="Tms Rmn" w:cs="Tms Rmn"/>
                <w:color w:val="000000"/>
                <w:lang w:val="en-US" w:eastAsia="en-US"/>
              </w:rPr>
            </w:rPrChange>
          </w:rPr>
          <w:t xml:space="preserve"> </w:t>
        </w:r>
      </w:ins>
      <w:r w:rsidRPr="004757BF">
        <w:rPr>
          <w:rFonts w:ascii="Arial" w:hAnsi="Arial" w:cs="Arial"/>
          <w:color w:val="000000"/>
          <w:sz w:val="22"/>
          <w:szCs w:val="22"/>
          <w:lang w:val="en-US" w:eastAsia="en-US"/>
          <w:rPrChange w:id="1031" w:author="Hase, Klaus-Rüdiger" w:date="2013-05-16T15:30:00Z">
            <w:rPr>
              <w:rFonts w:ascii="Tms Rmn" w:hAnsi="Tms Rmn" w:cs="Tms Rmn"/>
              <w:color w:val="000000"/>
              <w:lang w:val="en-US" w:eastAsia="en-US"/>
            </w:rPr>
          </w:rPrChange>
        </w:rPr>
        <w:br/>
      </w:r>
      <w:r w:rsidRPr="004757BF">
        <w:rPr>
          <w:rFonts w:ascii="Arial" w:hAnsi="Arial" w:cs="Arial"/>
          <w:color w:val="000000"/>
          <w:sz w:val="22"/>
          <w:szCs w:val="22"/>
          <w:lang w:val="en-US" w:eastAsia="en-US"/>
          <w:rPrChange w:id="1032" w:author="Hase, Klaus-Rüdiger" w:date="2013-05-16T15:30:00Z">
            <w:rPr>
              <w:rFonts w:ascii="Tms Rmn" w:hAnsi="Tms Rmn" w:cs="Tms Rmn"/>
              <w:color w:val="000000"/>
              <w:lang w:val="en-US" w:eastAsia="en-US"/>
            </w:rPr>
          </w:rPrChange>
        </w:rPr>
        <w:br/>
        <w:t>- The configuration management of the document</w:t>
      </w:r>
      <w:del w:id="1033" w:author="Hase, Klaus-Rüdiger" w:date="2013-05-16T12:14:00Z">
        <w:r w:rsidRPr="004757BF" w:rsidDel="00405379">
          <w:rPr>
            <w:rFonts w:ascii="Arial" w:hAnsi="Arial" w:cs="Arial"/>
            <w:color w:val="000000"/>
            <w:sz w:val="22"/>
            <w:szCs w:val="22"/>
            <w:lang w:val="en-US" w:eastAsia="en-US"/>
            <w:rPrChange w:id="1034" w:author="Hase, Klaus-Rüdiger" w:date="2013-05-16T15:30:00Z">
              <w:rPr>
                <w:rFonts w:ascii="Tms Rmn" w:hAnsi="Tms Rmn" w:cs="Tms Rmn"/>
                <w:color w:val="000000"/>
                <w:lang w:val="en-US" w:eastAsia="en-US"/>
              </w:rPr>
            </w:rPrChange>
          </w:rPr>
          <w:delText>,</w:delText>
        </w:r>
      </w:del>
      <w:r w:rsidRPr="004757BF">
        <w:rPr>
          <w:rFonts w:ascii="Arial" w:hAnsi="Arial" w:cs="Arial"/>
          <w:color w:val="000000"/>
          <w:sz w:val="22"/>
          <w:szCs w:val="22"/>
          <w:lang w:val="en-US" w:eastAsia="en-US"/>
          <w:rPrChange w:id="1035" w:author="Hase, Klaus-Rüdiger" w:date="2013-05-16T15:30:00Z">
            <w:rPr>
              <w:rFonts w:ascii="Tms Rmn" w:hAnsi="Tms Rmn" w:cs="Tms Rmn"/>
              <w:color w:val="000000"/>
              <w:lang w:val="en-US" w:eastAsia="en-US"/>
            </w:rPr>
          </w:rPrChange>
        </w:rPr>
        <w:t xml:space="preserve"> that will have to be compliant with the Configuration Management Plan and the Quality Assurance Plan.</w:t>
      </w:r>
      <w:r w:rsidRPr="004757BF">
        <w:rPr>
          <w:rFonts w:ascii="Arial" w:hAnsi="Arial" w:cs="Arial"/>
          <w:color w:val="000000"/>
          <w:sz w:val="22"/>
          <w:szCs w:val="22"/>
          <w:lang w:val="en-US" w:eastAsia="en-US"/>
          <w:rPrChange w:id="1036" w:author="Hase, Klaus-Rüdiger" w:date="2013-05-16T15:30:00Z">
            <w:rPr>
              <w:rFonts w:ascii="Tms Rmn" w:hAnsi="Tms Rmn" w:cs="Tms Rmn"/>
              <w:color w:val="000000"/>
              <w:lang w:val="en-US" w:eastAsia="en-US"/>
            </w:rPr>
          </w:rPrChange>
        </w:rPr>
        <w:br/>
      </w:r>
    </w:p>
    <w:p w:rsidR="00337F6D" w:rsidRPr="004757BF" w:rsidRDefault="00337F6D" w:rsidP="00337F6D">
      <w:pPr>
        <w:pStyle w:val="ListParagraph"/>
        <w:rPr>
          <w:rFonts w:ascii="Arial" w:hAnsi="Arial" w:cs="Arial"/>
          <w:b/>
          <w:sz w:val="22"/>
          <w:szCs w:val="22"/>
          <w:u w:val="single"/>
          <w:lang w:val="en-US"/>
          <w:rPrChange w:id="1037" w:author="Hase, Klaus-Rüdiger" w:date="2013-05-16T15:30:00Z">
            <w:rPr>
              <w:b/>
              <w:u w:val="single"/>
              <w:lang w:val="en-US"/>
            </w:rPr>
          </w:rPrChange>
        </w:rPr>
      </w:pPr>
    </w:p>
    <w:p w:rsidR="00337F6D" w:rsidRPr="004757BF" w:rsidDel="00E65D79" w:rsidRDefault="00337F6D" w:rsidP="00337F6D">
      <w:pPr>
        <w:pStyle w:val="ListParagraph"/>
        <w:rPr>
          <w:del w:id="1038" w:author="Hase, Klaus-Rüdiger" w:date="2013-05-16T15:17:00Z"/>
          <w:rFonts w:ascii="Arial" w:hAnsi="Arial" w:cs="Arial"/>
          <w:b/>
          <w:sz w:val="22"/>
          <w:szCs w:val="22"/>
          <w:u w:val="single"/>
          <w:lang w:val="en-US"/>
          <w:rPrChange w:id="1039" w:author="Hase, Klaus-Rüdiger" w:date="2013-05-16T15:30:00Z">
            <w:rPr>
              <w:del w:id="1040" w:author="Hase, Klaus-Rüdiger" w:date="2013-05-16T15:17:00Z"/>
              <w:b/>
              <w:u w:val="single"/>
              <w:lang w:val="en-US"/>
            </w:rPr>
          </w:rPrChange>
        </w:rPr>
      </w:pPr>
    </w:p>
    <w:p w:rsidR="00156E32" w:rsidRPr="004757BF" w:rsidDel="00E65D79" w:rsidRDefault="00156E32" w:rsidP="0018229A">
      <w:pPr>
        <w:pStyle w:val="ListParagraph"/>
        <w:rPr>
          <w:del w:id="1041" w:author="Hase, Klaus-Rüdiger" w:date="2013-05-16T15:17:00Z"/>
          <w:rFonts w:ascii="Arial" w:hAnsi="Arial" w:cs="Arial"/>
          <w:sz w:val="22"/>
          <w:szCs w:val="22"/>
          <w:lang w:val="en-US"/>
          <w:rPrChange w:id="1042" w:author="Hase, Klaus-Rüdiger" w:date="2013-05-16T15:30:00Z">
            <w:rPr>
              <w:del w:id="1043" w:author="Hase, Klaus-Rüdiger" w:date="2013-05-16T15:17:00Z"/>
              <w:lang w:val="en-US"/>
            </w:rPr>
          </w:rPrChange>
        </w:rPr>
      </w:pPr>
    </w:p>
    <w:p w:rsidR="00156E32" w:rsidRPr="004757BF" w:rsidDel="00E65D79" w:rsidRDefault="00156E32" w:rsidP="0018229A">
      <w:pPr>
        <w:pStyle w:val="ListParagraph"/>
        <w:rPr>
          <w:del w:id="1044" w:author="Hase, Klaus-Rüdiger" w:date="2013-05-16T15:17:00Z"/>
          <w:rFonts w:ascii="Arial" w:hAnsi="Arial" w:cs="Arial"/>
          <w:sz w:val="22"/>
          <w:szCs w:val="22"/>
          <w:lang w:val="en-US"/>
          <w:rPrChange w:id="1045" w:author="Hase, Klaus-Rüdiger" w:date="2013-05-16T15:30:00Z">
            <w:rPr>
              <w:del w:id="1046" w:author="Hase, Klaus-Rüdiger" w:date="2013-05-16T15:17:00Z"/>
              <w:lang w:val="en-US"/>
            </w:rPr>
          </w:rPrChange>
        </w:rPr>
      </w:pPr>
    </w:p>
    <w:p w:rsidR="00CF4811" w:rsidRPr="004757BF" w:rsidDel="00E65D79" w:rsidRDefault="00CF4811" w:rsidP="00CF4811">
      <w:pPr>
        <w:rPr>
          <w:del w:id="1047" w:author="Hase, Klaus-Rüdiger" w:date="2013-05-16T15:17:00Z"/>
          <w:rFonts w:ascii="Arial" w:hAnsi="Arial" w:cs="Arial"/>
          <w:sz w:val="22"/>
          <w:szCs w:val="22"/>
          <w:lang w:val="en-US"/>
          <w:rPrChange w:id="1048" w:author="Hase, Klaus-Rüdiger" w:date="2013-05-16T15:30:00Z">
            <w:rPr>
              <w:del w:id="1049" w:author="Hase, Klaus-Rüdiger" w:date="2013-05-16T15:17:00Z"/>
              <w:lang w:val="en-US"/>
            </w:rPr>
          </w:rPrChange>
        </w:rPr>
      </w:pPr>
    </w:p>
    <w:p w:rsidR="00156E32" w:rsidRPr="004757BF" w:rsidRDefault="00156E32" w:rsidP="0018229A">
      <w:pPr>
        <w:pStyle w:val="ListParagraph"/>
        <w:rPr>
          <w:rFonts w:ascii="Arial" w:hAnsi="Arial" w:cs="Arial"/>
          <w:sz w:val="22"/>
          <w:szCs w:val="22"/>
          <w:lang w:val="en-US"/>
          <w:rPrChange w:id="1050" w:author="Hase, Klaus-Rüdiger" w:date="2013-05-16T15:30:00Z">
            <w:rPr>
              <w:lang w:val="en-US"/>
            </w:rPr>
          </w:rPrChange>
        </w:rPr>
      </w:pPr>
    </w:p>
    <w:p w:rsidR="00156E32" w:rsidRPr="004757BF" w:rsidRDefault="005D26E0" w:rsidP="00156E32">
      <w:pPr>
        <w:pStyle w:val="ListParagraph"/>
        <w:numPr>
          <w:ilvl w:val="0"/>
          <w:numId w:val="2"/>
        </w:numPr>
        <w:rPr>
          <w:rFonts w:ascii="Arial" w:hAnsi="Arial" w:cs="Arial"/>
          <w:b/>
          <w:sz w:val="22"/>
          <w:szCs w:val="22"/>
          <w:u w:val="single"/>
          <w:lang w:val="en-US"/>
          <w:rPrChange w:id="1051" w:author="Hase, Klaus-Rüdiger" w:date="2013-05-16T15:30:00Z">
            <w:rPr>
              <w:b/>
              <w:u w:val="single"/>
              <w:lang w:val="en-US"/>
            </w:rPr>
          </w:rPrChange>
        </w:rPr>
      </w:pPr>
      <w:r w:rsidRPr="004757BF">
        <w:rPr>
          <w:rFonts w:ascii="Arial" w:hAnsi="Arial" w:cs="Arial"/>
          <w:b/>
          <w:sz w:val="22"/>
          <w:szCs w:val="22"/>
          <w:u w:val="single"/>
          <w:lang w:val="en-US"/>
          <w:rPrChange w:id="1052" w:author="Hase, Klaus-Rüdiger" w:date="2013-05-16T15:30:00Z">
            <w:rPr>
              <w:b/>
              <w:u w:val="single"/>
              <w:lang w:val="en-US"/>
            </w:rPr>
          </w:rPrChange>
        </w:rPr>
        <w:t xml:space="preserve">Working session </w:t>
      </w:r>
    </w:p>
    <w:p w:rsidR="005D26E0" w:rsidRPr="004757BF" w:rsidRDefault="005D26E0" w:rsidP="005D26E0">
      <w:pPr>
        <w:pStyle w:val="ListParagraph"/>
        <w:rPr>
          <w:rFonts w:ascii="Arial" w:hAnsi="Arial" w:cs="Arial"/>
          <w:b/>
          <w:sz w:val="22"/>
          <w:szCs w:val="22"/>
          <w:u w:val="single"/>
          <w:lang w:val="en-US"/>
          <w:rPrChange w:id="1053" w:author="Hase, Klaus-Rüdiger" w:date="2013-05-16T15:30:00Z">
            <w:rPr>
              <w:b/>
              <w:u w:val="single"/>
              <w:lang w:val="en-US"/>
            </w:rPr>
          </w:rPrChange>
        </w:rPr>
      </w:pPr>
    </w:p>
    <w:p w:rsidR="001D3752" w:rsidRPr="004757BF" w:rsidRDefault="001D3752" w:rsidP="001D3752">
      <w:pPr>
        <w:pStyle w:val="ListParagraph"/>
        <w:rPr>
          <w:rFonts w:ascii="Arial" w:hAnsi="Arial" w:cs="Arial"/>
          <w:b/>
          <w:sz w:val="22"/>
          <w:szCs w:val="22"/>
          <w:u w:val="single"/>
          <w:lang w:val="en-US"/>
          <w:rPrChange w:id="1054" w:author="Hase, Klaus-Rüdiger" w:date="2013-05-16T15:30:00Z">
            <w:rPr>
              <w:b/>
              <w:u w:val="single"/>
              <w:lang w:val="en-US"/>
            </w:rPr>
          </w:rPrChange>
        </w:rPr>
      </w:pPr>
      <w:r w:rsidRPr="004757BF">
        <w:rPr>
          <w:rFonts w:ascii="Arial" w:hAnsi="Arial" w:cs="Arial"/>
          <w:b/>
          <w:sz w:val="22"/>
          <w:szCs w:val="22"/>
          <w:u w:val="single"/>
          <w:lang w:val="en-US"/>
          <w:rPrChange w:id="1055" w:author="Hase, Klaus-Rüdiger" w:date="2013-05-16T15:30:00Z">
            <w:rPr>
              <w:b/>
              <w:u w:val="single"/>
              <w:lang w:val="en-US"/>
            </w:rPr>
          </w:rPrChange>
        </w:rPr>
        <w:t>6</w:t>
      </w:r>
      <w:r w:rsidR="005D26E0" w:rsidRPr="004757BF">
        <w:rPr>
          <w:rFonts w:ascii="Arial" w:hAnsi="Arial" w:cs="Arial"/>
          <w:b/>
          <w:sz w:val="22"/>
          <w:szCs w:val="22"/>
          <w:u w:val="single"/>
          <w:lang w:val="en-US"/>
          <w:rPrChange w:id="1056" w:author="Hase, Klaus-Rüdiger" w:date="2013-05-16T15:30:00Z">
            <w:rPr>
              <w:b/>
              <w:u w:val="single"/>
              <w:lang w:val="en-US"/>
            </w:rPr>
          </w:rPrChange>
        </w:rPr>
        <w:t>.1 Contribution and effort on the SSRS</w:t>
      </w:r>
    </w:p>
    <w:p w:rsidR="005D26E0" w:rsidRPr="004757BF" w:rsidRDefault="005D26E0" w:rsidP="005D26E0">
      <w:pPr>
        <w:pStyle w:val="ListParagraph"/>
        <w:rPr>
          <w:rFonts w:ascii="Arial" w:hAnsi="Arial" w:cs="Arial"/>
          <w:sz w:val="22"/>
          <w:szCs w:val="22"/>
          <w:lang w:val="en-US"/>
          <w:rPrChange w:id="1057" w:author="Hase, Klaus-Rüdiger" w:date="2013-05-16T15:30:00Z">
            <w:rPr>
              <w:lang w:val="en-US"/>
            </w:rPr>
          </w:rPrChange>
        </w:rPr>
      </w:pPr>
    </w:p>
    <w:p w:rsidR="005D26E0" w:rsidRPr="004757BF" w:rsidRDefault="005D26E0" w:rsidP="005D26E0">
      <w:pPr>
        <w:pStyle w:val="ListParagraph"/>
        <w:rPr>
          <w:rFonts w:ascii="Arial" w:hAnsi="Arial" w:cs="Arial"/>
          <w:sz w:val="22"/>
          <w:szCs w:val="22"/>
          <w:lang w:val="en-US"/>
          <w:rPrChange w:id="1058" w:author="Hase, Klaus-Rüdiger" w:date="2013-05-16T15:30:00Z">
            <w:rPr>
              <w:lang w:val="en-US"/>
            </w:rPr>
          </w:rPrChange>
        </w:rPr>
      </w:pPr>
      <w:r w:rsidRPr="004757BF">
        <w:rPr>
          <w:rFonts w:ascii="Arial" w:hAnsi="Arial" w:cs="Arial"/>
          <w:i/>
          <w:sz w:val="22"/>
          <w:szCs w:val="22"/>
          <w:lang w:val="en-US"/>
          <w:rPrChange w:id="1059" w:author="Hase, Klaus-Rüdiger" w:date="2013-05-16T15:30:00Z">
            <w:rPr>
              <w:i/>
              <w:lang w:val="en-US"/>
            </w:rPr>
          </w:rPrChange>
        </w:rPr>
        <w:t xml:space="preserve">Alstom: </w:t>
      </w:r>
      <w:r w:rsidR="001853DA" w:rsidRPr="004757BF">
        <w:rPr>
          <w:rFonts w:ascii="Arial" w:hAnsi="Arial" w:cs="Arial"/>
          <w:sz w:val="22"/>
          <w:szCs w:val="22"/>
          <w:lang w:val="en-US"/>
          <w:rPrChange w:id="1060" w:author="Hase, Klaus-Rüdiger" w:date="2013-05-16T15:30:00Z">
            <w:rPr>
              <w:lang w:val="en-US"/>
            </w:rPr>
          </w:rPrChange>
        </w:rPr>
        <w:t xml:space="preserve">We need system experts </w:t>
      </w:r>
      <w:r w:rsidR="005C620E" w:rsidRPr="004757BF">
        <w:rPr>
          <w:rFonts w:ascii="Arial" w:hAnsi="Arial" w:cs="Arial"/>
          <w:sz w:val="22"/>
          <w:szCs w:val="22"/>
          <w:lang w:val="en-US"/>
          <w:rPrChange w:id="1061" w:author="Hase, Klaus-Rüdiger" w:date="2013-05-16T15:30:00Z">
            <w:rPr>
              <w:lang w:val="en-US"/>
            </w:rPr>
          </w:rPrChange>
        </w:rPr>
        <w:t>from the operators and manufactu</w:t>
      </w:r>
      <w:r w:rsidR="001853DA" w:rsidRPr="004757BF">
        <w:rPr>
          <w:rFonts w:ascii="Arial" w:hAnsi="Arial" w:cs="Arial"/>
          <w:sz w:val="22"/>
          <w:szCs w:val="22"/>
          <w:lang w:val="en-US"/>
          <w:rPrChange w:id="1062" w:author="Hase, Klaus-Rüdiger" w:date="2013-05-16T15:30:00Z">
            <w:rPr>
              <w:lang w:val="en-US"/>
            </w:rPr>
          </w:rPrChange>
        </w:rPr>
        <w:t xml:space="preserve">res. </w:t>
      </w:r>
    </w:p>
    <w:p w:rsidR="001853DA" w:rsidRPr="004757BF" w:rsidDel="007E74A9" w:rsidRDefault="007E74A9" w:rsidP="005D26E0">
      <w:pPr>
        <w:pStyle w:val="ListParagraph"/>
        <w:rPr>
          <w:del w:id="1063" w:author="Hase, Klaus-Rüdiger" w:date="2013-05-16T12:33:00Z"/>
          <w:rFonts w:ascii="Arial" w:hAnsi="Arial" w:cs="Arial"/>
          <w:sz w:val="22"/>
          <w:szCs w:val="22"/>
          <w:lang w:val="en-US"/>
          <w:rPrChange w:id="1064" w:author="Hase, Klaus-Rüdiger" w:date="2013-05-16T15:30:00Z">
            <w:rPr>
              <w:del w:id="1065" w:author="Hase, Klaus-Rüdiger" w:date="2013-05-16T12:33:00Z"/>
              <w:lang w:val="en-US"/>
            </w:rPr>
          </w:rPrChange>
        </w:rPr>
      </w:pPr>
      <w:ins w:id="1066" w:author="Hase, Klaus-Rüdiger" w:date="2013-05-16T12:30:00Z">
        <w:r w:rsidRPr="004757BF">
          <w:rPr>
            <w:rFonts w:ascii="Arial" w:hAnsi="Arial" w:cs="Arial"/>
            <w:sz w:val="22"/>
            <w:szCs w:val="22"/>
            <w:lang w:val="en-US"/>
            <w:rPrChange w:id="1067" w:author="Hase, Klaus-Rüdiger" w:date="2013-05-16T15:30:00Z">
              <w:rPr>
                <w:lang w:val="en-US"/>
              </w:rPr>
            </w:rPrChange>
          </w:rPr>
          <w:t xml:space="preserve">Alstom has expressed their intention not to contribute </w:t>
        </w:r>
      </w:ins>
      <w:del w:id="1068" w:author="Hase, Klaus-Rüdiger" w:date="2013-05-16T12:32:00Z">
        <w:r w:rsidR="001853DA" w:rsidRPr="004757BF" w:rsidDel="007E74A9">
          <w:rPr>
            <w:rFonts w:ascii="Arial" w:hAnsi="Arial" w:cs="Arial"/>
            <w:sz w:val="22"/>
            <w:szCs w:val="22"/>
            <w:lang w:val="en-US"/>
            <w:rPrChange w:id="1069" w:author="Hase, Klaus-Rüdiger" w:date="2013-05-16T15:30:00Z">
              <w:rPr>
                <w:lang w:val="en-US"/>
              </w:rPr>
            </w:rPrChange>
          </w:rPr>
          <w:delText>They make clear, that they are not willing</w:delText>
        </w:r>
      </w:del>
      <w:del w:id="1070" w:author="Hase, Klaus-Rüdiger" w:date="2013-05-16T12:33:00Z">
        <w:r w:rsidR="001853DA" w:rsidRPr="004757BF" w:rsidDel="007E74A9">
          <w:rPr>
            <w:rFonts w:ascii="Arial" w:hAnsi="Arial" w:cs="Arial"/>
            <w:sz w:val="22"/>
            <w:szCs w:val="22"/>
            <w:lang w:val="en-US"/>
            <w:rPrChange w:id="1071" w:author="Hase, Klaus-Rüdiger" w:date="2013-05-16T15:30:00Z">
              <w:rPr>
                <w:lang w:val="en-US"/>
              </w:rPr>
            </w:rPrChange>
          </w:rPr>
          <w:delText xml:space="preserve"> to contribute </w:delText>
        </w:r>
      </w:del>
      <w:r w:rsidR="001853DA" w:rsidRPr="004757BF">
        <w:rPr>
          <w:rFonts w:ascii="Arial" w:hAnsi="Arial" w:cs="Arial"/>
          <w:sz w:val="22"/>
          <w:szCs w:val="22"/>
          <w:lang w:val="en-US"/>
          <w:rPrChange w:id="1072" w:author="Hase, Klaus-Rüdiger" w:date="2013-05-16T15:30:00Z">
            <w:rPr>
              <w:lang w:val="en-US"/>
            </w:rPr>
          </w:rPrChange>
        </w:rPr>
        <w:t xml:space="preserve">if there is no commitment from </w:t>
      </w:r>
    </w:p>
    <w:p w:rsidR="001853DA" w:rsidRPr="004757BF" w:rsidRDefault="005C620E" w:rsidP="005D26E0">
      <w:pPr>
        <w:pStyle w:val="ListParagraph"/>
        <w:rPr>
          <w:rFonts w:ascii="Arial" w:hAnsi="Arial" w:cs="Arial"/>
          <w:sz w:val="22"/>
          <w:szCs w:val="22"/>
          <w:lang w:val="en-US"/>
          <w:rPrChange w:id="1073" w:author="Hase, Klaus-Rüdiger" w:date="2013-05-16T15:30:00Z">
            <w:rPr>
              <w:lang w:val="en-US"/>
            </w:rPr>
          </w:rPrChange>
        </w:rPr>
      </w:pPr>
      <w:proofErr w:type="gramStart"/>
      <w:r w:rsidRPr="004757BF">
        <w:rPr>
          <w:rFonts w:ascii="Arial" w:hAnsi="Arial" w:cs="Arial"/>
          <w:sz w:val="22"/>
          <w:szCs w:val="22"/>
          <w:lang w:val="en-US"/>
          <w:rPrChange w:id="1074" w:author="Hase, Klaus-Rüdiger" w:date="2013-05-16T15:30:00Z">
            <w:rPr>
              <w:lang w:val="en-US"/>
            </w:rPr>
          </w:rPrChange>
        </w:rPr>
        <w:t>the</w:t>
      </w:r>
      <w:proofErr w:type="gramEnd"/>
      <w:r w:rsidRPr="004757BF">
        <w:rPr>
          <w:rFonts w:ascii="Arial" w:hAnsi="Arial" w:cs="Arial"/>
          <w:sz w:val="22"/>
          <w:szCs w:val="22"/>
          <w:lang w:val="en-US"/>
          <w:rPrChange w:id="1075" w:author="Hase, Klaus-Rüdiger" w:date="2013-05-16T15:30:00Z">
            <w:rPr>
              <w:lang w:val="en-US"/>
            </w:rPr>
          </w:rPrChange>
        </w:rPr>
        <w:t xml:space="preserve"> other manufactu</w:t>
      </w:r>
      <w:r w:rsidR="001853DA" w:rsidRPr="004757BF">
        <w:rPr>
          <w:rFonts w:ascii="Arial" w:hAnsi="Arial" w:cs="Arial"/>
          <w:sz w:val="22"/>
          <w:szCs w:val="22"/>
          <w:lang w:val="en-US"/>
          <w:rPrChange w:id="1076" w:author="Hase, Klaus-Rüdiger" w:date="2013-05-16T15:30:00Z">
            <w:rPr>
              <w:lang w:val="en-US"/>
            </w:rPr>
          </w:rPrChange>
        </w:rPr>
        <w:t>res on the table.</w:t>
      </w:r>
    </w:p>
    <w:p w:rsidR="001853DA" w:rsidRPr="004757BF" w:rsidRDefault="001853DA" w:rsidP="005D26E0">
      <w:pPr>
        <w:pStyle w:val="ListParagraph"/>
        <w:rPr>
          <w:rFonts w:ascii="Arial" w:hAnsi="Arial" w:cs="Arial"/>
          <w:sz w:val="22"/>
          <w:szCs w:val="22"/>
          <w:lang w:val="en-US"/>
          <w:rPrChange w:id="1077" w:author="Hase, Klaus-Rüdiger" w:date="2013-05-16T15:30:00Z">
            <w:rPr>
              <w:lang w:val="en-US"/>
            </w:rPr>
          </w:rPrChange>
        </w:rPr>
      </w:pPr>
    </w:p>
    <w:p w:rsidR="001853DA" w:rsidRPr="004757BF" w:rsidDel="00435C24" w:rsidRDefault="001853DA" w:rsidP="005D26E0">
      <w:pPr>
        <w:pStyle w:val="ListParagraph"/>
        <w:rPr>
          <w:del w:id="1078" w:author="Hase, Klaus-Rüdiger" w:date="2013-05-16T12:41:00Z"/>
          <w:rFonts w:ascii="Arial" w:hAnsi="Arial" w:cs="Arial"/>
          <w:sz w:val="22"/>
          <w:szCs w:val="22"/>
          <w:lang w:val="en-US"/>
          <w:rPrChange w:id="1079" w:author="Hase, Klaus-Rüdiger" w:date="2013-05-16T15:30:00Z">
            <w:rPr>
              <w:del w:id="1080" w:author="Hase, Klaus-Rüdiger" w:date="2013-05-16T12:41:00Z"/>
              <w:lang w:val="en-US"/>
            </w:rPr>
          </w:rPrChange>
        </w:rPr>
      </w:pPr>
      <w:r w:rsidRPr="004757BF">
        <w:rPr>
          <w:rFonts w:ascii="Arial" w:hAnsi="Arial" w:cs="Arial"/>
          <w:i/>
          <w:sz w:val="22"/>
          <w:szCs w:val="22"/>
          <w:lang w:val="en-US"/>
          <w:rPrChange w:id="1081" w:author="Hase, Klaus-Rüdiger" w:date="2013-05-16T15:30:00Z">
            <w:rPr>
              <w:i/>
              <w:lang w:val="en-US"/>
            </w:rPr>
          </w:rPrChange>
        </w:rPr>
        <w:t>NS:</w:t>
      </w:r>
      <w:ins w:id="1082" w:author="Hase, Klaus-Rüdiger" w:date="2013-05-16T12:37:00Z">
        <w:r w:rsidR="007E74A9" w:rsidRPr="004757BF">
          <w:rPr>
            <w:rFonts w:ascii="Arial" w:hAnsi="Arial" w:cs="Arial"/>
            <w:sz w:val="22"/>
            <w:szCs w:val="22"/>
            <w:lang w:val="en-US"/>
            <w:rPrChange w:id="1083" w:author="Hase, Klaus-Rüdiger" w:date="2013-05-16T15:30:00Z">
              <w:rPr>
                <w:lang w:val="en-US"/>
              </w:rPr>
            </w:rPrChange>
          </w:rPr>
          <w:t xml:space="preserve"> Has initiated an ad-hoc round the table </w:t>
        </w:r>
      </w:ins>
      <w:ins w:id="1084" w:author="Hase, Klaus-Rüdiger" w:date="2013-05-16T12:38:00Z">
        <w:r w:rsidR="007E74A9" w:rsidRPr="004757BF">
          <w:rPr>
            <w:rFonts w:ascii="Arial" w:hAnsi="Arial" w:cs="Arial"/>
            <w:sz w:val="22"/>
            <w:szCs w:val="22"/>
            <w:lang w:val="en-US"/>
            <w:rPrChange w:id="1085" w:author="Hase, Klaus-Rüdiger" w:date="2013-05-16T15:30:00Z">
              <w:rPr>
                <w:lang w:val="en-US"/>
              </w:rPr>
            </w:rPrChange>
          </w:rPr>
          <w:t>survey</w:t>
        </w:r>
      </w:ins>
      <w:ins w:id="1086" w:author="Hase, Klaus-Rüdiger" w:date="2013-05-16T12:37:00Z">
        <w:r w:rsidR="007E74A9" w:rsidRPr="004757BF">
          <w:rPr>
            <w:rFonts w:ascii="Arial" w:hAnsi="Arial" w:cs="Arial"/>
            <w:sz w:val="22"/>
            <w:szCs w:val="22"/>
            <w:lang w:val="en-US"/>
            <w:rPrChange w:id="1087" w:author="Hase, Klaus-Rüdiger" w:date="2013-05-16T15:30:00Z">
              <w:rPr>
                <w:lang w:val="en-US"/>
              </w:rPr>
            </w:rPrChange>
          </w:rPr>
          <w:t>,</w:t>
        </w:r>
      </w:ins>
      <w:ins w:id="1088" w:author="Hase, Klaus-Rüdiger" w:date="2013-05-16T12:38:00Z">
        <w:r w:rsidR="007E74A9" w:rsidRPr="004757BF">
          <w:rPr>
            <w:rFonts w:ascii="Arial" w:hAnsi="Arial" w:cs="Arial"/>
            <w:sz w:val="22"/>
            <w:szCs w:val="22"/>
            <w:lang w:val="en-US"/>
            <w:rPrChange w:id="1089" w:author="Hase, Klaus-Rüdiger" w:date="2013-05-16T15:30:00Z">
              <w:rPr>
                <w:lang w:val="en-US"/>
              </w:rPr>
            </w:rPrChange>
          </w:rPr>
          <w:t xml:space="preserve"> asking all attendees </w:t>
        </w:r>
      </w:ins>
      <w:ins w:id="1090" w:author="Hase, Klaus-Rüdiger" w:date="2013-05-16T12:40:00Z">
        <w:r w:rsidR="00435C24" w:rsidRPr="004757BF">
          <w:rPr>
            <w:rFonts w:ascii="Arial" w:hAnsi="Arial" w:cs="Arial"/>
            <w:sz w:val="22"/>
            <w:szCs w:val="22"/>
            <w:lang w:val="en-US"/>
            <w:rPrChange w:id="1091" w:author="Hase, Klaus-Rüdiger" w:date="2013-05-16T15:30:00Z">
              <w:rPr>
                <w:lang w:val="en-US"/>
              </w:rPr>
            </w:rPrChange>
          </w:rPr>
          <w:t xml:space="preserve">about their commitment </w:t>
        </w:r>
      </w:ins>
      <w:ins w:id="1092" w:author="Hase, Klaus-Rüdiger" w:date="2013-05-16T12:41:00Z">
        <w:r w:rsidR="00435C24" w:rsidRPr="004757BF">
          <w:rPr>
            <w:rFonts w:ascii="Arial" w:hAnsi="Arial" w:cs="Arial"/>
            <w:sz w:val="22"/>
            <w:szCs w:val="22"/>
            <w:lang w:val="en-US"/>
            <w:rPrChange w:id="1093" w:author="Hase, Klaus-Rüdiger" w:date="2013-05-16T15:30:00Z">
              <w:rPr>
                <w:lang w:val="en-US"/>
              </w:rPr>
            </w:rPrChange>
          </w:rPr>
          <w:t xml:space="preserve">of working in the </w:t>
        </w:r>
      </w:ins>
      <w:del w:id="1094" w:author="Hase, Klaus-Rüdiger" w:date="2013-05-16T12:35:00Z">
        <w:r w:rsidRPr="004757BF" w:rsidDel="007E74A9">
          <w:rPr>
            <w:rFonts w:ascii="Arial" w:hAnsi="Arial" w:cs="Arial"/>
            <w:i/>
            <w:sz w:val="22"/>
            <w:szCs w:val="22"/>
            <w:lang w:val="en-US"/>
            <w:rPrChange w:id="1095" w:author="Hase, Klaus-Rüdiger" w:date="2013-05-16T15:30:00Z">
              <w:rPr>
                <w:i/>
                <w:lang w:val="en-US"/>
              </w:rPr>
            </w:rPrChange>
          </w:rPr>
          <w:delText xml:space="preserve"> </w:delText>
        </w:r>
      </w:del>
      <w:del w:id="1096" w:author="Hase, Klaus-Rüdiger" w:date="2013-05-16T12:34:00Z">
        <w:r w:rsidRPr="004757BF" w:rsidDel="007E74A9">
          <w:rPr>
            <w:rFonts w:ascii="Arial" w:hAnsi="Arial" w:cs="Arial"/>
            <w:sz w:val="22"/>
            <w:szCs w:val="22"/>
            <w:lang w:val="en-US"/>
            <w:rPrChange w:id="1097" w:author="Hase, Klaus-Rüdiger" w:date="2013-05-16T15:30:00Z">
              <w:rPr>
                <w:lang w:val="en-US"/>
              </w:rPr>
            </w:rPrChange>
          </w:rPr>
          <w:delText>i</w:delText>
        </w:r>
      </w:del>
      <w:del w:id="1098" w:author="Hase, Klaus-Rüdiger" w:date="2013-05-16T12:41:00Z">
        <w:r w:rsidRPr="004757BF" w:rsidDel="00435C24">
          <w:rPr>
            <w:rFonts w:ascii="Arial" w:hAnsi="Arial" w:cs="Arial"/>
            <w:sz w:val="22"/>
            <w:szCs w:val="22"/>
            <w:lang w:val="en-US"/>
            <w:rPrChange w:id="1099" w:author="Hase, Klaus-Rüdiger" w:date="2013-05-16T15:30:00Z">
              <w:rPr>
                <w:lang w:val="en-US"/>
              </w:rPr>
            </w:rPrChange>
          </w:rPr>
          <w:delText>s requesting all participants in the meeting about their attendance in the</w:delText>
        </w:r>
      </w:del>
    </w:p>
    <w:p w:rsidR="001853DA" w:rsidRPr="004757BF" w:rsidRDefault="00435C24" w:rsidP="005D26E0">
      <w:pPr>
        <w:pStyle w:val="ListParagraph"/>
        <w:rPr>
          <w:rFonts w:ascii="Arial" w:hAnsi="Arial" w:cs="Arial"/>
          <w:sz w:val="22"/>
          <w:szCs w:val="22"/>
          <w:lang w:val="en-US"/>
          <w:rPrChange w:id="1100" w:author="Hase, Klaus-Rüdiger" w:date="2013-05-16T15:30:00Z">
            <w:rPr>
              <w:lang w:val="en-US"/>
            </w:rPr>
          </w:rPrChange>
        </w:rPr>
      </w:pPr>
      <w:proofErr w:type="gramStart"/>
      <w:ins w:id="1101" w:author="Hase, Klaus-Rüdiger" w:date="2013-05-16T12:41:00Z">
        <w:r w:rsidRPr="004757BF">
          <w:rPr>
            <w:rFonts w:ascii="Arial" w:hAnsi="Arial" w:cs="Arial"/>
            <w:sz w:val="22"/>
            <w:szCs w:val="22"/>
            <w:lang w:val="en-US"/>
            <w:rPrChange w:id="1102" w:author="Hase, Klaus-Rüdiger" w:date="2013-05-16T15:30:00Z">
              <w:rPr>
                <w:lang w:val="en-US"/>
              </w:rPr>
            </w:rPrChange>
          </w:rPr>
          <w:t>planned</w:t>
        </w:r>
        <w:proofErr w:type="gramEnd"/>
        <w:r w:rsidRPr="004757BF">
          <w:rPr>
            <w:rFonts w:ascii="Arial" w:hAnsi="Arial" w:cs="Arial"/>
            <w:sz w:val="22"/>
            <w:szCs w:val="22"/>
            <w:lang w:val="en-US"/>
            <w:rPrChange w:id="1103" w:author="Hase, Klaus-Rüdiger" w:date="2013-05-16T15:30:00Z">
              <w:rPr>
                <w:lang w:val="en-US"/>
              </w:rPr>
            </w:rPrChange>
          </w:rPr>
          <w:t xml:space="preserve"> </w:t>
        </w:r>
      </w:ins>
      <w:r w:rsidR="001853DA" w:rsidRPr="004757BF">
        <w:rPr>
          <w:rFonts w:ascii="Arial" w:hAnsi="Arial" w:cs="Arial"/>
          <w:sz w:val="22"/>
          <w:szCs w:val="22"/>
          <w:lang w:val="en-US"/>
          <w:rPrChange w:id="1104" w:author="Hase, Klaus-Rüdiger" w:date="2013-05-16T15:30:00Z">
            <w:rPr>
              <w:lang w:val="en-US"/>
            </w:rPr>
          </w:rPrChange>
        </w:rPr>
        <w:t>SSRS working group.</w:t>
      </w:r>
    </w:p>
    <w:p w:rsidR="001853DA" w:rsidRPr="004757BF" w:rsidRDefault="001853DA" w:rsidP="005D26E0">
      <w:pPr>
        <w:pStyle w:val="ListParagraph"/>
        <w:rPr>
          <w:rFonts w:ascii="Arial" w:hAnsi="Arial" w:cs="Arial"/>
          <w:sz w:val="22"/>
          <w:szCs w:val="22"/>
          <w:lang w:val="en-US"/>
          <w:rPrChange w:id="1105" w:author="Hase, Klaus-Rüdiger" w:date="2013-05-16T15:30:00Z">
            <w:rPr>
              <w:lang w:val="en-US"/>
            </w:rPr>
          </w:rPrChange>
        </w:rPr>
      </w:pPr>
    </w:p>
    <w:p w:rsidR="001853DA" w:rsidRPr="004757BF" w:rsidDel="00732E2E" w:rsidRDefault="001853DA" w:rsidP="005D26E0">
      <w:pPr>
        <w:pStyle w:val="ListParagraph"/>
        <w:rPr>
          <w:del w:id="1106" w:author="Hase, Klaus-Rüdiger" w:date="2013-05-16T15:13:00Z"/>
          <w:rFonts w:ascii="Arial" w:hAnsi="Arial" w:cs="Arial"/>
          <w:b/>
          <w:sz w:val="22"/>
          <w:szCs w:val="22"/>
          <w:lang w:val="en-US"/>
          <w:rPrChange w:id="1107" w:author="Hase, Klaus-Rüdiger" w:date="2013-05-16T15:30:00Z">
            <w:rPr>
              <w:del w:id="1108" w:author="Hase, Klaus-Rüdiger" w:date="2013-05-16T15:13:00Z"/>
              <w:i/>
              <w:u w:val="single"/>
              <w:lang w:val="en-US"/>
            </w:rPr>
          </w:rPrChange>
        </w:rPr>
      </w:pPr>
      <w:r w:rsidRPr="004757BF">
        <w:rPr>
          <w:rFonts w:ascii="Arial" w:hAnsi="Arial" w:cs="Arial"/>
          <w:b/>
          <w:i/>
          <w:sz w:val="22"/>
          <w:szCs w:val="22"/>
          <w:u w:val="single"/>
          <w:lang w:val="en-US"/>
          <w:rPrChange w:id="1109" w:author="Hase, Klaus-Rüdiger" w:date="2013-05-16T15:30:00Z">
            <w:rPr>
              <w:i/>
              <w:u w:val="single"/>
              <w:lang w:val="en-US"/>
            </w:rPr>
          </w:rPrChange>
        </w:rPr>
        <w:t>Results:</w:t>
      </w:r>
      <w:ins w:id="1110" w:author="Hase, Klaus-Rüdiger" w:date="2013-05-16T12:41:00Z">
        <w:r w:rsidR="00435C24" w:rsidRPr="004757BF">
          <w:rPr>
            <w:rFonts w:ascii="Arial" w:hAnsi="Arial" w:cs="Arial"/>
            <w:b/>
            <w:i/>
            <w:sz w:val="22"/>
            <w:szCs w:val="22"/>
            <w:u w:val="single"/>
            <w:lang w:val="en-US"/>
            <w:rPrChange w:id="1111" w:author="Hase, Klaus-Rüdiger" w:date="2013-05-16T15:30:00Z">
              <w:rPr>
                <w:i/>
                <w:u w:val="single"/>
                <w:lang w:val="en-US"/>
              </w:rPr>
            </w:rPrChange>
          </w:rPr>
          <w:t xml:space="preserve"> </w:t>
        </w:r>
      </w:ins>
    </w:p>
    <w:p w:rsidR="00A01725" w:rsidRPr="004757BF" w:rsidRDefault="00A01725" w:rsidP="005D26E0">
      <w:pPr>
        <w:pStyle w:val="ListParagraph"/>
        <w:rPr>
          <w:ins w:id="1112" w:author="Hase, Klaus-Rüdiger" w:date="2013-05-16T15:13:00Z"/>
          <w:rFonts w:ascii="Arial" w:hAnsi="Arial" w:cs="Arial"/>
          <w:b/>
          <w:i/>
          <w:sz w:val="22"/>
          <w:szCs w:val="22"/>
          <w:lang w:val="en-US"/>
          <w:rPrChange w:id="1113" w:author="Hase, Klaus-Rüdiger" w:date="2013-05-16T15:30:00Z">
            <w:rPr>
              <w:ins w:id="1114" w:author="Hase, Klaus-Rüdiger" w:date="2013-05-16T15:13:00Z"/>
              <w:i/>
              <w:lang w:val="en-US"/>
            </w:rPr>
          </w:rPrChange>
        </w:rPr>
      </w:pPr>
    </w:p>
    <w:p w:rsidR="00732E2E" w:rsidRPr="004757BF" w:rsidRDefault="00732E2E" w:rsidP="005D26E0">
      <w:pPr>
        <w:pStyle w:val="ListParagraph"/>
        <w:rPr>
          <w:rFonts w:ascii="Arial" w:hAnsi="Arial" w:cs="Arial"/>
          <w:i/>
          <w:sz w:val="22"/>
          <w:szCs w:val="22"/>
          <w:lang w:val="en-US"/>
          <w:rPrChange w:id="1115" w:author="Hase, Klaus-Rüdiger" w:date="2013-05-16T15:30:00Z">
            <w:rPr>
              <w:i/>
              <w:lang w:val="en-US"/>
            </w:rPr>
          </w:rPrChange>
        </w:rPr>
      </w:pPr>
    </w:p>
    <w:p w:rsidR="00A01725" w:rsidRPr="004757BF" w:rsidDel="00435C24" w:rsidRDefault="001853DA" w:rsidP="00732E2E">
      <w:pPr>
        <w:pStyle w:val="ListParagraph"/>
        <w:ind w:left="3119" w:hanging="2399"/>
        <w:rPr>
          <w:del w:id="1116" w:author="Hase, Klaus-Rüdiger" w:date="2013-05-16T12:43:00Z"/>
          <w:rFonts w:ascii="Arial" w:hAnsi="Arial" w:cs="Arial"/>
          <w:sz w:val="22"/>
          <w:szCs w:val="22"/>
          <w:lang w:val="en-US"/>
          <w:rPrChange w:id="1117" w:author="Hase, Klaus-Rüdiger" w:date="2013-05-16T15:30:00Z">
            <w:rPr>
              <w:del w:id="1118" w:author="Hase, Klaus-Rüdiger" w:date="2013-05-16T12:43:00Z"/>
              <w:i/>
              <w:lang w:val="en-US"/>
            </w:rPr>
          </w:rPrChange>
        </w:rPr>
      </w:pPr>
      <w:r w:rsidRPr="004757BF">
        <w:rPr>
          <w:rFonts w:ascii="Arial" w:hAnsi="Arial" w:cs="Arial"/>
          <w:i/>
          <w:sz w:val="22"/>
          <w:szCs w:val="22"/>
          <w:lang w:val="en-US"/>
          <w:rPrChange w:id="1119" w:author="Hase, Klaus-Rüdiger" w:date="2013-05-16T15:30:00Z">
            <w:rPr>
              <w:i/>
              <w:lang w:val="en-US"/>
            </w:rPr>
          </w:rPrChange>
        </w:rPr>
        <w:t>UIC:</w:t>
      </w:r>
      <w:ins w:id="1120" w:author="Hase, Klaus-Rüdiger" w:date="2013-05-16T15:14:00Z">
        <w:r w:rsidR="00732E2E" w:rsidRPr="004757BF">
          <w:rPr>
            <w:rFonts w:ascii="Arial" w:hAnsi="Arial" w:cs="Arial"/>
            <w:i/>
            <w:sz w:val="22"/>
            <w:szCs w:val="22"/>
            <w:lang w:val="en-US"/>
            <w:rPrChange w:id="1121" w:author="Hase, Klaus-Rüdiger" w:date="2013-05-16T15:30:00Z">
              <w:rPr>
                <w:i/>
                <w:lang w:val="en-US"/>
              </w:rPr>
            </w:rPrChange>
          </w:rPr>
          <w:tab/>
        </w:r>
      </w:ins>
      <w:del w:id="1122" w:author="Hase, Klaus-Rüdiger" w:date="2013-05-16T15:14:00Z">
        <w:r w:rsidRPr="004757BF" w:rsidDel="00732E2E">
          <w:rPr>
            <w:rFonts w:ascii="Arial" w:hAnsi="Arial" w:cs="Arial"/>
            <w:i/>
            <w:sz w:val="22"/>
            <w:szCs w:val="22"/>
            <w:lang w:val="en-US"/>
            <w:rPrChange w:id="1123" w:author="Hase, Klaus-Rüdiger" w:date="2013-05-16T15:30:00Z">
              <w:rPr>
                <w:i/>
                <w:lang w:val="en-US"/>
              </w:rPr>
            </w:rPrChange>
          </w:rPr>
          <w:delText xml:space="preserve"> </w:delText>
        </w:r>
      </w:del>
      <w:ins w:id="1124" w:author="Hase, Klaus-Rüdiger" w:date="2013-05-16T12:43:00Z">
        <w:r w:rsidR="00435C24" w:rsidRPr="004757BF">
          <w:rPr>
            <w:rFonts w:ascii="Arial" w:hAnsi="Arial" w:cs="Arial"/>
            <w:sz w:val="22"/>
            <w:szCs w:val="22"/>
            <w:lang w:val="en-US"/>
            <w:rPrChange w:id="1125" w:author="Hase, Klaus-Rüdiger" w:date="2013-05-16T15:30:00Z">
              <w:rPr>
                <w:i/>
                <w:lang w:val="en-US"/>
              </w:rPr>
            </w:rPrChange>
          </w:rPr>
          <w:t>Is not a registered p</w:t>
        </w:r>
      </w:ins>
      <w:ins w:id="1126" w:author="Hase, Klaus-Rüdiger" w:date="2013-05-16T12:44:00Z">
        <w:r w:rsidR="00435C24" w:rsidRPr="004757BF">
          <w:rPr>
            <w:rFonts w:ascii="Arial" w:hAnsi="Arial" w:cs="Arial"/>
            <w:sz w:val="22"/>
            <w:szCs w:val="22"/>
            <w:lang w:val="en-US"/>
            <w:rPrChange w:id="1127" w:author="Hase, Klaus-Rüdiger" w:date="2013-05-16T15:30:00Z">
              <w:rPr>
                <w:lang w:val="en-US"/>
              </w:rPr>
            </w:rPrChange>
          </w:rPr>
          <w:t>roject openETCS@ITEA2 partner</w:t>
        </w:r>
      </w:ins>
      <w:ins w:id="1128" w:author="Hase, Klaus-Rüdiger" w:date="2013-05-16T12:45:00Z">
        <w:r w:rsidR="00435C24" w:rsidRPr="004757BF">
          <w:rPr>
            <w:rFonts w:ascii="Arial" w:hAnsi="Arial" w:cs="Arial"/>
            <w:sz w:val="22"/>
            <w:szCs w:val="22"/>
            <w:lang w:val="en-US"/>
            <w:rPrChange w:id="1129" w:author="Hase, Klaus-Rüdiger" w:date="2013-05-16T15:30:00Z">
              <w:rPr>
                <w:lang w:val="en-US"/>
              </w:rPr>
            </w:rPrChange>
          </w:rPr>
          <w:t>, but is sponsoring</w:t>
        </w:r>
      </w:ins>
      <w:del w:id="1130" w:author="Hase, Klaus-Rüdiger" w:date="2013-05-16T12:43:00Z">
        <w:r w:rsidRPr="004757BF" w:rsidDel="00435C24">
          <w:rPr>
            <w:rFonts w:ascii="Arial" w:hAnsi="Arial" w:cs="Arial"/>
            <w:sz w:val="22"/>
            <w:szCs w:val="22"/>
            <w:lang w:val="en-US"/>
            <w:rPrChange w:id="1131" w:author="Hase, Klaus-Rüdiger" w:date="2013-05-16T15:30:00Z">
              <w:rPr>
                <w:i/>
                <w:lang w:val="en-US"/>
              </w:rPr>
            </w:rPrChange>
          </w:rPr>
          <w:tab/>
        </w:r>
        <w:r w:rsidR="00A01725" w:rsidRPr="004757BF" w:rsidDel="00435C24">
          <w:rPr>
            <w:rFonts w:ascii="Arial" w:hAnsi="Arial" w:cs="Arial"/>
            <w:sz w:val="22"/>
            <w:szCs w:val="22"/>
            <w:lang w:val="en-US"/>
            <w:rPrChange w:id="1132" w:author="Hase, Klaus-Rüdiger" w:date="2013-05-16T15:30:00Z">
              <w:rPr>
                <w:i/>
                <w:lang w:val="en-US"/>
              </w:rPr>
            </w:rPrChange>
          </w:rPr>
          <w:delText xml:space="preserve">  </w:delText>
        </w:r>
      </w:del>
    </w:p>
    <w:p w:rsidR="001853DA" w:rsidRPr="004757BF" w:rsidDel="00435C24" w:rsidRDefault="001853DA" w:rsidP="00732E2E">
      <w:pPr>
        <w:pStyle w:val="ListParagraph"/>
        <w:ind w:left="3119" w:hanging="2399"/>
        <w:rPr>
          <w:del w:id="1133" w:author="Hase, Klaus-Rüdiger" w:date="2013-05-16T12:45:00Z"/>
          <w:rFonts w:ascii="Arial" w:hAnsi="Arial" w:cs="Arial"/>
          <w:i/>
          <w:sz w:val="22"/>
          <w:szCs w:val="22"/>
          <w:lang w:val="en-US"/>
          <w:rPrChange w:id="1134" w:author="Hase, Klaus-Rüdiger" w:date="2013-05-16T15:30:00Z">
            <w:rPr>
              <w:del w:id="1135" w:author="Hase, Klaus-Rüdiger" w:date="2013-05-16T12:45:00Z"/>
              <w:i/>
              <w:lang w:val="en-US"/>
            </w:rPr>
          </w:rPrChange>
        </w:rPr>
      </w:pPr>
      <w:del w:id="1136" w:author="Hase, Klaus-Rüdiger" w:date="2013-05-16T12:45:00Z">
        <w:r w:rsidRPr="004757BF" w:rsidDel="00435C24">
          <w:rPr>
            <w:rFonts w:ascii="Arial" w:hAnsi="Arial" w:cs="Arial"/>
            <w:sz w:val="22"/>
            <w:szCs w:val="22"/>
            <w:lang w:val="en-US"/>
            <w:rPrChange w:id="1137" w:author="Hase, Klaus-Rüdiger" w:date="2013-05-16T15:30:00Z">
              <w:rPr>
                <w:lang w:val="en-US"/>
              </w:rPr>
            </w:rPrChange>
          </w:rPr>
          <w:delText>are already supporting</w:delText>
        </w:r>
      </w:del>
      <w:r w:rsidRPr="004757BF">
        <w:rPr>
          <w:rFonts w:ascii="Arial" w:hAnsi="Arial" w:cs="Arial"/>
          <w:sz w:val="22"/>
          <w:szCs w:val="22"/>
          <w:lang w:val="en-US"/>
          <w:rPrChange w:id="1138" w:author="Hase, Klaus-Rüdiger" w:date="2013-05-16T15:30:00Z">
            <w:rPr>
              <w:lang w:val="en-US"/>
            </w:rPr>
          </w:rPrChange>
        </w:rPr>
        <w:t xml:space="preserve"> </w:t>
      </w:r>
      <w:proofErr w:type="gramStart"/>
      <w:r w:rsidRPr="004757BF">
        <w:rPr>
          <w:rFonts w:ascii="Arial" w:hAnsi="Arial" w:cs="Arial"/>
          <w:sz w:val="22"/>
          <w:szCs w:val="22"/>
          <w:lang w:val="en-US"/>
          <w:rPrChange w:id="1139" w:author="Hase, Klaus-Rüdiger" w:date="2013-05-16T15:30:00Z">
            <w:rPr>
              <w:lang w:val="en-US"/>
            </w:rPr>
          </w:rPrChange>
        </w:rPr>
        <w:t>the</w:t>
      </w:r>
      <w:proofErr w:type="gramEnd"/>
      <w:r w:rsidRPr="004757BF">
        <w:rPr>
          <w:rFonts w:ascii="Arial" w:hAnsi="Arial" w:cs="Arial"/>
          <w:sz w:val="22"/>
          <w:szCs w:val="22"/>
          <w:lang w:val="en-US"/>
          <w:rPrChange w:id="1140" w:author="Hase, Klaus-Rüdiger" w:date="2013-05-16T15:30:00Z">
            <w:rPr>
              <w:lang w:val="en-US"/>
            </w:rPr>
          </w:rPrChange>
        </w:rPr>
        <w:t xml:space="preserve"> openETCS project with facilities in the UIC</w:t>
      </w:r>
      <w:ins w:id="1141" w:author="Hase, Klaus-Rüdiger" w:date="2013-05-16T12:47:00Z">
        <w:r w:rsidR="00435C24" w:rsidRPr="004757BF">
          <w:rPr>
            <w:rFonts w:ascii="Arial" w:hAnsi="Arial" w:cs="Arial"/>
            <w:sz w:val="22"/>
            <w:szCs w:val="22"/>
            <w:lang w:val="en-US"/>
            <w:rPrChange w:id="1142" w:author="Hase, Klaus-Rüdiger" w:date="2013-05-16T15:30:00Z">
              <w:rPr>
                <w:lang w:val="en-US"/>
              </w:rPr>
            </w:rPrChange>
          </w:rPr>
          <w:t>, however UIC</w:t>
        </w:r>
      </w:ins>
      <w:del w:id="1143" w:author="Hase, Klaus-Rüdiger" w:date="2013-05-16T12:48:00Z">
        <w:r w:rsidRPr="004757BF" w:rsidDel="00435C24">
          <w:rPr>
            <w:rFonts w:ascii="Arial" w:hAnsi="Arial" w:cs="Arial"/>
            <w:sz w:val="22"/>
            <w:szCs w:val="22"/>
            <w:lang w:val="en-US"/>
            <w:rPrChange w:id="1144" w:author="Hase, Klaus-Rüdiger" w:date="2013-05-16T15:30:00Z">
              <w:rPr>
                <w:lang w:val="en-US"/>
              </w:rPr>
            </w:rPrChange>
          </w:rPr>
          <w:delText>. But</w:delText>
        </w:r>
      </w:del>
    </w:p>
    <w:p w:rsidR="001853DA" w:rsidRPr="004757BF" w:rsidRDefault="00A01725" w:rsidP="00732E2E">
      <w:pPr>
        <w:pStyle w:val="ListParagraph"/>
        <w:ind w:left="3119" w:hanging="2399"/>
        <w:rPr>
          <w:rFonts w:ascii="Arial" w:hAnsi="Arial" w:cs="Arial"/>
          <w:sz w:val="22"/>
          <w:szCs w:val="22"/>
          <w:lang w:val="en-US"/>
          <w:rPrChange w:id="1145" w:author="Hase, Klaus-Rüdiger" w:date="2013-05-16T15:30:00Z">
            <w:rPr>
              <w:lang w:val="en-US"/>
            </w:rPr>
          </w:rPrChange>
        </w:rPr>
        <w:pPrChange w:id="1146" w:author="Hase, Klaus-Rüdiger" w:date="2013-05-16T12:45:00Z">
          <w:pPr/>
        </w:pPrChange>
      </w:pPr>
      <w:del w:id="1147" w:author="Hase, Klaus-Rüdiger" w:date="2013-05-16T12:45:00Z">
        <w:r w:rsidRPr="004757BF" w:rsidDel="00435C24">
          <w:rPr>
            <w:rFonts w:ascii="Arial" w:hAnsi="Arial" w:cs="Arial"/>
            <w:i/>
            <w:sz w:val="22"/>
            <w:szCs w:val="22"/>
            <w:lang w:val="en-US"/>
            <w:rPrChange w:id="1148" w:author="Hase, Klaus-Rüdiger" w:date="2013-05-16T15:30:00Z">
              <w:rPr>
                <w:i/>
                <w:lang w:val="en-US"/>
              </w:rPr>
            </w:rPrChange>
          </w:rPr>
          <w:delText xml:space="preserve">            </w:delText>
        </w:r>
      </w:del>
      <w:del w:id="1149" w:author="Hase, Klaus-Rüdiger" w:date="2013-05-16T12:48:00Z">
        <w:r w:rsidR="001853DA" w:rsidRPr="004757BF" w:rsidDel="00435C24">
          <w:rPr>
            <w:rFonts w:ascii="Arial" w:hAnsi="Arial" w:cs="Arial"/>
            <w:sz w:val="22"/>
            <w:szCs w:val="22"/>
            <w:lang w:val="en-US"/>
            <w:rPrChange w:id="1150" w:author="Hase, Klaus-Rüdiger" w:date="2013-05-16T15:30:00Z">
              <w:rPr>
                <w:lang w:val="en-US"/>
              </w:rPr>
            </w:rPrChange>
          </w:rPr>
          <w:delText>there is</w:delText>
        </w:r>
      </w:del>
      <w:ins w:id="1151" w:author="Hase, Klaus-Rüdiger" w:date="2013-05-16T12:48:00Z">
        <w:r w:rsidR="00435C24" w:rsidRPr="004757BF">
          <w:rPr>
            <w:rFonts w:ascii="Arial" w:hAnsi="Arial" w:cs="Arial"/>
            <w:sz w:val="22"/>
            <w:szCs w:val="22"/>
            <w:lang w:val="en-US"/>
            <w:rPrChange w:id="1152" w:author="Hase, Klaus-Rüdiger" w:date="2013-05-16T15:30:00Z">
              <w:rPr>
                <w:lang w:val="en-US"/>
              </w:rPr>
            </w:rPrChange>
          </w:rPr>
          <w:t xml:space="preserve"> </w:t>
        </w:r>
        <w:proofErr w:type="gramStart"/>
        <w:r w:rsidR="00435C24" w:rsidRPr="004757BF">
          <w:rPr>
            <w:rFonts w:ascii="Arial" w:hAnsi="Arial" w:cs="Arial"/>
            <w:sz w:val="22"/>
            <w:szCs w:val="22"/>
            <w:lang w:val="en-US"/>
            <w:rPrChange w:id="1153" w:author="Hase, Klaus-Rüdiger" w:date="2013-05-16T15:30:00Z">
              <w:rPr>
                <w:lang w:val="en-US"/>
              </w:rPr>
            </w:rPrChange>
          </w:rPr>
          <w:t>has</w:t>
        </w:r>
      </w:ins>
      <w:proofErr w:type="gramEnd"/>
      <w:del w:id="1154" w:author="Hase, Klaus-Rüdiger" w:date="2013-05-16T12:48:00Z">
        <w:r w:rsidR="001853DA" w:rsidRPr="004757BF" w:rsidDel="00435C24">
          <w:rPr>
            <w:rFonts w:ascii="Arial" w:hAnsi="Arial" w:cs="Arial"/>
            <w:sz w:val="22"/>
            <w:szCs w:val="22"/>
            <w:lang w:val="en-US"/>
            <w:rPrChange w:id="1155" w:author="Hase, Klaus-Rüdiger" w:date="2013-05-16T15:30:00Z">
              <w:rPr>
                <w:lang w:val="en-US"/>
              </w:rPr>
            </w:rPrChange>
          </w:rPr>
          <w:delText xml:space="preserve"> at the moment</w:delText>
        </w:r>
      </w:del>
      <w:r w:rsidR="001853DA" w:rsidRPr="004757BF">
        <w:rPr>
          <w:rFonts w:ascii="Arial" w:hAnsi="Arial" w:cs="Arial"/>
          <w:sz w:val="22"/>
          <w:szCs w:val="22"/>
          <w:lang w:val="en-US"/>
          <w:rPrChange w:id="1156" w:author="Hase, Klaus-Rüdiger" w:date="2013-05-16T15:30:00Z">
            <w:rPr>
              <w:lang w:val="en-US"/>
            </w:rPr>
          </w:rPrChange>
        </w:rPr>
        <w:t xml:space="preserve"> no budget planned for a participation.</w:t>
      </w:r>
    </w:p>
    <w:p w:rsidR="00A01725" w:rsidRPr="004757BF" w:rsidRDefault="00A01725" w:rsidP="00732E2E">
      <w:pPr>
        <w:ind w:left="3119" w:hanging="2399"/>
        <w:rPr>
          <w:rFonts w:ascii="Arial" w:hAnsi="Arial" w:cs="Arial"/>
          <w:sz w:val="22"/>
          <w:szCs w:val="22"/>
          <w:lang w:val="en-US"/>
          <w:rPrChange w:id="1157" w:author="Hase, Klaus-Rüdiger" w:date="2013-05-16T15:30:00Z">
            <w:rPr>
              <w:lang w:val="en-US"/>
            </w:rPr>
          </w:rPrChange>
        </w:rPr>
      </w:pPr>
    </w:p>
    <w:p w:rsidR="00A01725" w:rsidRPr="004757BF" w:rsidDel="00732E2E" w:rsidRDefault="001853DA" w:rsidP="00732E2E">
      <w:pPr>
        <w:pStyle w:val="ListParagraph"/>
        <w:ind w:left="3119" w:hanging="2399"/>
        <w:rPr>
          <w:del w:id="1158" w:author="Hase, Klaus-Rüdiger" w:date="2013-05-16T15:12:00Z"/>
          <w:rFonts w:ascii="Arial" w:hAnsi="Arial" w:cs="Arial"/>
          <w:i/>
          <w:sz w:val="22"/>
          <w:szCs w:val="22"/>
          <w:lang w:val="en-US"/>
          <w:rPrChange w:id="1159" w:author="Hase, Klaus-Rüdiger" w:date="2013-05-16T15:30:00Z">
            <w:rPr>
              <w:del w:id="1160" w:author="Hase, Klaus-Rüdiger" w:date="2013-05-16T15:12:00Z"/>
              <w:i/>
              <w:lang w:val="en-US"/>
            </w:rPr>
          </w:rPrChange>
        </w:rPr>
      </w:pPr>
      <w:r w:rsidRPr="004757BF">
        <w:rPr>
          <w:rFonts w:ascii="Arial" w:hAnsi="Arial" w:cs="Arial"/>
          <w:i/>
          <w:sz w:val="22"/>
          <w:szCs w:val="22"/>
          <w:lang w:val="en-US"/>
          <w:rPrChange w:id="1161" w:author="Hase, Klaus-Rüdiger" w:date="2013-05-16T15:30:00Z">
            <w:rPr>
              <w:i/>
              <w:lang w:val="en-US"/>
            </w:rPr>
          </w:rPrChange>
        </w:rPr>
        <w:t xml:space="preserve">DB: </w:t>
      </w:r>
      <w:r w:rsidRPr="004757BF">
        <w:rPr>
          <w:rFonts w:ascii="Arial" w:hAnsi="Arial" w:cs="Arial"/>
          <w:i/>
          <w:sz w:val="22"/>
          <w:szCs w:val="22"/>
          <w:lang w:val="en-US"/>
          <w:rPrChange w:id="1162" w:author="Hase, Klaus-Rüdiger" w:date="2013-05-16T15:30:00Z">
            <w:rPr>
              <w:i/>
              <w:lang w:val="en-US"/>
            </w:rPr>
          </w:rPrChange>
        </w:rPr>
        <w:tab/>
      </w:r>
    </w:p>
    <w:p w:rsidR="001853DA" w:rsidRPr="004757BF" w:rsidRDefault="00A01725" w:rsidP="00732E2E">
      <w:pPr>
        <w:pStyle w:val="ListParagraph"/>
        <w:ind w:left="3119" w:hanging="2399"/>
        <w:rPr>
          <w:rFonts w:ascii="Arial" w:hAnsi="Arial" w:cs="Arial"/>
          <w:sz w:val="22"/>
          <w:szCs w:val="22"/>
          <w:lang w:val="en-US"/>
          <w:rPrChange w:id="1163" w:author="Hase, Klaus-Rüdiger" w:date="2013-05-16T15:30:00Z">
            <w:rPr>
              <w:lang w:val="en-US"/>
            </w:rPr>
          </w:rPrChange>
        </w:rPr>
      </w:pPr>
      <w:r w:rsidRPr="004757BF">
        <w:rPr>
          <w:rFonts w:ascii="Arial" w:hAnsi="Arial" w:cs="Arial"/>
          <w:sz w:val="22"/>
          <w:szCs w:val="22"/>
          <w:lang w:val="en-US"/>
          <w:rPrChange w:id="1164" w:author="Hase, Klaus-Rüdiger" w:date="2013-05-16T15:30:00Z">
            <w:rPr>
              <w:lang w:val="en-US"/>
            </w:rPr>
          </w:rPrChange>
        </w:rPr>
        <w:t>A</w:t>
      </w:r>
      <w:r w:rsidR="001853DA" w:rsidRPr="004757BF">
        <w:rPr>
          <w:rFonts w:ascii="Arial" w:hAnsi="Arial" w:cs="Arial"/>
          <w:sz w:val="22"/>
          <w:szCs w:val="22"/>
          <w:lang w:val="en-US"/>
          <w:rPrChange w:id="1165" w:author="Hase, Klaus-Rüdiger" w:date="2013-05-16T15:30:00Z">
            <w:rPr>
              <w:lang w:val="en-US"/>
            </w:rPr>
          </w:rPrChange>
        </w:rPr>
        <w:t>pproved</w:t>
      </w:r>
    </w:p>
    <w:p w:rsidR="00A01725" w:rsidRPr="004757BF" w:rsidRDefault="00A01725" w:rsidP="00732E2E">
      <w:pPr>
        <w:pStyle w:val="ListParagraph"/>
        <w:ind w:left="3119" w:hanging="2399"/>
        <w:rPr>
          <w:rFonts w:ascii="Arial" w:hAnsi="Arial" w:cs="Arial"/>
          <w:sz w:val="22"/>
          <w:szCs w:val="22"/>
          <w:lang w:val="en-US"/>
          <w:rPrChange w:id="1166" w:author="Hase, Klaus-Rüdiger" w:date="2013-05-16T15:30:00Z">
            <w:rPr>
              <w:lang w:val="en-US"/>
            </w:rPr>
          </w:rPrChange>
        </w:rPr>
      </w:pPr>
    </w:p>
    <w:p w:rsidR="00A01725" w:rsidRPr="004757BF" w:rsidDel="00732E2E" w:rsidRDefault="001853DA" w:rsidP="00732E2E">
      <w:pPr>
        <w:pStyle w:val="ListParagraph"/>
        <w:ind w:left="3119" w:hanging="2399"/>
        <w:rPr>
          <w:del w:id="1167" w:author="Hase, Klaus-Rüdiger" w:date="2013-05-16T15:12:00Z"/>
          <w:rFonts w:ascii="Arial" w:hAnsi="Arial" w:cs="Arial"/>
          <w:sz w:val="22"/>
          <w:szCs w:val="22"/>
          <w:lang w:val="en-US"/>
          <w:rPrChange w:id="1168" w:author="Hase, Klaus-Rüdiger" w:date="2013-05-16T15:30:00Z">
            <w:rPr>
              <w:del w:id="1169" w:author="Hase, Klaus-Rüdiger" w:date="2013-05-16T15:12:00Z"/>
              <w:lang w:val="en-US"/>
            </w:rPr>
          </w:rPrChange>
        </w:rPr>
      </w:pPr>
      <w:r w:rsidRPr="004757BF">
        <w:rPr>
          <w:rFonts w:ascii="Arial" w:hAnsi="Arial" w:cs="Arial"/>
          <w:i/>
          <w:sz w:val="22"/>
          <w:szCs w:val="22"/>
          <w:lang w:val="en-US"/>
          <w:rPrChange w:id="1170" w:author="Hase, Klaus-Rüdiger" w:date="2013-05-16T15:30:00Z">
            <w:rPr>
              <w:i/>
              <w:lang w:val="en-US"/>
            </w:rPr>
          </w:rPrChange>
        </w:rPr>
        <w:t>Alstom:</w:t>
      </w:r>
      <w:ins w:id="1171" w:author="Hase, Klaus-Rüdiger" w:date="2013-05-16T15:13:00Z">
        <w:r w:rsidR="00732E2E" w:rsidRPr="004757BF">
          <w:rPr>
            <w:rFonts w:ascii="Arial" w:hAnsi="Arial" w:cs="Arial"/>
            <w:sz w:val="22"/>
            <w:szCs w:val="22"/>
            <w:lang w:val="en-US"/>
            <w:rPrChange w:id="1172" w:author="Hase, Klaus-Rüdiger" w:date="2013-05-16T15:30:00Z">
              <w:rPr>
                <w:lang w:val="en-US"/>
              </w:rPr>
            </w:rPrChange>
          </w:rPr>
          <w:tab/>
        </w:r>
      </w:ins>
      <w:del w:id="1173" w:author="Hase, Klaus-Rüdiger" w:date="2013-05-16T15:13:00Z">
        <w:r w:rsidRPr="004757BF" w:rsidDel="00732E2E">
          <w:rPr>
            <w:rFonts w:ascii="Arial" w:hAnsi="Arial" w:cs="Arial"/>
            <w:sz w:val="22"/>
            <w:szCs w:val="22"/>
            <w:lang w:val="en-US"/>
            <w:rPrChange w:id="1174" w:author="Hase, Klaus-Rüdiger" w:date="2013-05-16T15:30:00Z">
              <w:rPr>
                <w:lang w:val="en-US"/>
              </w:rPr>
            </w:rPrChange>
          </w:rPr>
          <w:delText xml:space="preserve"> </w:delText>
        </w:r>
      </w:del>
    </w:p>
    <w:p w:rsidR="001853DA" w:rsidRPr="004757BF" w:rsidRDefault="00A01725" w:rsidP="00732E2E">
      <w:pPr>
        <w:pStyle w:val="ListParagraph"/>
        <w:ind w:left="3119" w:hanging="2399"/>
        <w:rPr>
          <w:rFonts w:ascii="Arial" w:hAnsi="Arial" w:cs="Arial"/>
          <w:sz w:val="22"/>
          <w:szCs w:val="22"/>
          <w:lang w:val="en-US"/>
          <w:rPrChange w:id="1175" w:author="Hase, Klaus-Rüdiger" w:date="2013-05-16T15:30:00Z">
            <w:rPr>
              <w:lang w:val="en-US"/>
            </w:rPr>
          </w:rPrChange>
        </w:rPr>
      </w:pPr>
      <w:r w:rsidRPr="004757BF">
        <w:rPr>
          <w:rFonts w:ascii="Arial" w:hAnsi="Arial" w:cs="Arial"/>
          <w:sz w:val="22"/>
          <w:szCs w:val="22"/>
          <w:lang w:val="en-US"/>
          <w:rPrChange w:id="1176" w:author="Hase, Klaus-Rüdiger" w:date="2013-05-16T15:30:00Z">
            <w:rPr>
              <w:lang w:val="en-US"/>
            </w:rPr>
          </w:rPrChange>
        </w:rPr>
        <w:t>A</w:t>
      </w:r>
      <w:r w:rsidR="001853DA" w:rsidRPr="004757BF">
        <w:rPr>
          <w:rFonts w:ascii="Arial" w:hAnsi="Arial" w:cs="Arial"/>
          <w:sz w:val="22"/>
          <w:szCs w:val="22"/>
          <w:lang w:val="en-US"/>
          <w:rPrChange w:id="1177" w:author="Hase, Klaus-Rüdiger" w:date="2013-05-16T15:30:00Z">
            <w:rPr>
              <w:lang w:val="en-US"/>
            </w:rPr>
          </w:rPrChange>
        </w:rPr>
        <w:t>pproved</w:t>
      </w:r>
    </w:p>
    <w:p w:rsidR="00A01725" w:rsidRPr="004757BF" w:rsidRDefault="00A01725" w:rsidP="00732E2E">
      <w:pPr>
        <w:pStyle w:val="ListParagraph"/>
        <w:ind w:left="3119" w:hanging="2399"/>
        <w:rPr>
          <w:rFonts w:ascii="Arial" w:hAnsi="Arial" w:cs="Arial"/>
          <w:sz w:val="22"/>
          <w:szCs w:val="22"/>
          <w:lang w:val="en-US"/>
          <w:rPrChange w:id="1178" w:author="Hase, Klaus-Rüdiger" w:date="2013-05-16T15:30:00Z">
            <w:rPr>
              <w:lang w:val="en-US"/>
            </w:rPr>
          </w:rPrChange>
        </w:rPr>
      </w:pPr>
    </w:p>
    <w:p w:rsidR="00A01725" w:rsidRPr="004757BF" w:rsidDel="00732E2E" w:rsidRDefault="00A01725" w:rsidP="00732E2E">
      <w:pPr>
        <w:pStyle w:val="ListParagraph"/>
        <w:ind w:left="3119" w:hanging="2399"/>
        <w:rPr>
          <w:del w:id="1179" w:author="Hase, Klaus-Rüdiger" w:date="2013-05-16T15:12:00Z"/>
          <w:rFonts w:ascii="Arial" w:hAnsi="Arial" w:cs="Arial"/>
          <w:sz w:val="22"/>
          <w:szCs w:val="22"/>
          <w:lang w:val="en-US"/>
          <w:rPrChange w:id="1180" w:author="Hase, Klaus-Rüdiger" w:date="2013-05-16T15:30:00Z">
            <w:rPr>
              <w:del w:id="1181" w:author="Hase, Klaus-Rüdiger" w:date="2013-05-16T15:12:00Z"/>
              <w:lang w:val="en-US"/>
            </w:rPr>
          </w:rPrChange>
        </w:rPr>
      </w:pPr>
      <w:r w:rsidRPr="004757BF">
        <w:rPr>
          <w:rFonts w:ascii="Arial" w:hAnsi="Arial" w:cs="Arial"/>
          <w:i/>
          <w:sz w:val="22"/>
          <w:szCs w:val="22"/>
          <w:lang w:val="en-US"/>
          <w:rPrChange w:id="1182" w:author="Hase, Klaus-Rüdiger" w:date="2013-05-16T15:30:00Z">
            <w:rPr>
              <w:i/>
              <w:lang w:val="en-US"/>
            </w:rPr>
          </w:rPrChange>
        </w:rPr>
        <w:t>SIEMENS:</w:t>
      </w:r>
      <w:ins w:id="1183" w:author="Hase, Klaus-Rüdiger" w:date="2013-05-16T15:13:00Z">
        <w:r w:rsidR="00732E2E" w:rsidRPr="004757BF">
          <w:rPr>
            <w:rFonts w:ascii="Arial" w:hAnsi="Arial" w:cs="Arial"/>
            <w:i/>
            <w:sz w:val="22"/>
            <w:szCs w:val="22"/>
            <w:lang w:val="en-US"/>
            <w:rPrChange w:id="1184" w:author="Hase, Klaus-Rüdiger" w:date="2013-05-16T15:30:00Z">
              <w:rPr>
                <w:i/>
                <w:lang w:val="en-US"/>
              </w:rPr>
            </w:rPrChange>
          </w:rPr>
          <w:tab/>
        </w:r>
      </w:ins>
      <w:del w:id="1185" w:author="Hase, Klaus-Rüdiger" w:date="2013-05-16T15:13:00Z">
        <w:r w:rsidRPr="004757BF" w:rsidDel="00732E2E">
          <w:rPr>
            <w:rFonts w:ascii="Arial" w:hAnsi="Arial" w:cs="Arial"/>
            <w:i/>
            <w:sz w:val="22"/>
            <w:szCs w:val="22"/>
            <w:lang w:val="en-US"/>
            <w:rPrChange w:id="1186" w:author="Hase, Klaus-Rüdiger" w:date="2013-05-16T15:30:00Z">
              <w:rPr>
                <w:i/>
                <w:lang w:val="en-US"/>
              </w:rPr>
            </w:rPrChange>
          </w:rPr>
          <w:delText xml:space="preserve"> </w:delText>
        </w:r>
      </w:del>
    </w:p>
    <w:p w:rsidR="00A01725" w:rsidRPr="004757BF" w:rsidRDefault="00A01725" w:rsidP="00732E2E">
      <w:pPr>
        <w:pStyle w:val="ListParagraph"/>
        <w:ind w:left="3119" w:hanging="2399"/>
        <w:rPr>
          <w:rFonts w:ascii="Arial" w:hAnsi="Arial" w:cs="Arial"/>
          <w:sz w:val="22"/>
          <w:szCs w:val="22"/>
          <w:lang w:val="en-US"/>
          <w:rPrChange w:id="1187" w:author="Hase, Klaus-Rüdiger" w:date="2013-05-16T15:30:00Z">
            <w:rPr>
              <w:lang w:val="en-US"/>
            </w:rPr>
          </w:rPrChange>
        </w:rPr>
      </w:pPr>
      <w:r w:rsidRPr="004757BF">
        <w:rPr>
          <w:rFonts w:ascii="Arial" w:hAnsi="Arial" w:cs="Arial"/>
          <w:sz w:val="22"/>
          <w:szCs w:val="22"/>
          <w:lang w:val="en-US"/>
          <w:rPrChange w:id="1188" w:author="Hase, Klaus-Rüdiger" w:date="2013-05-16T15:30:00Z">
            <w:rPr>
              <w:lang w:val="en-US"/>
            </w:rPr>
          </w:rPrChange>
        </w:rPr>
        <w:t>Approved</w:t>
      </w:r>
    </w:p>
    <w:p w:rsidR="00A01725" w:rsidRPr="004757BF" w:rsidRDefault="00A01725" w:rsidP="00732E2E">
      <w:pPr>
        <w:pStyle w:val="ListParagraph"/>
        <w:ind w:left="3119" w:hanging="2399"/>
        <w:rPr>
          <w:rFonts w:ascii="Arial" w:hAnsi="Arial" w:cs="Arial"/>
          <w:sz w:val="22"/>
          <w:szCs w:val="22"/>
          <w:lang w:val="en-US"/>
          <w:rPrChange w:id="1189" w:author="Hase, Klaus-Rüdiger" w:date="2013-05-16T15:30:00Z">
            <w:rPr>
              <w:lang w:val="en-US"/>
            </w:rPr>
          </w:rPrChange>
        </w:rPr>
      </w:pPr>
    </w:p>
    <w:p w:rsidR="00A01725" w:rsidRPr="004757BF" w:rsidDel="00732E2E" w:rsidRDefault="00A01725" w:rsidP="00732E2E">
      <w:pPr>
        <w:pStyle w:val="ListParagraph"/>
        <w:ind w:left="3119" w:hanging="2399"/>
        <w:rPr>
          <w:del w:id="1190" w:author="Hase, Klaus-Rüdiger" w:date="2013-05-16T15:12:00Z"/>
          <w:rFonts w:ascii="Arial" w:hAnsi="Arial" w:cs="Arial"/>
          <w:i/>
          <w:sz w:val="22"/>
          <w:szCs w:val="22"/>
          <w:lang w:val="en-US"/>
          <w:rPrChange w:id="1191" w:author="Hase, Klaus-Rüdiger" w:date="2013-05-16T15:30:00Z">
            <w:rPr>
              <w:del w:id="1192" w:author="Hase, Klaus-Rüdiger" w:date="2013-05-16T15:12:00Z"/>
              <w:i/>
              <w:lang w:val="en-US"/>
            </w:rPr>
          </w:rPrChange>
        </w:rPr>
      </w:pPr>
      <w:r w:rsidRPr="004757BF">
        <w:rPr>
          <w:rFonts w:ascii="Arial" w:hAnsi="Arial" w:cs="Arial"/>
          <w:i/>
          <w:sz w:val="22"/>
          <w:szCs w:val="22"/>
          <w:lang w:val="en-US"/>
          <w:rPrChange w:id="1193" w:author="Hase, Klaus-Rüdiger" w:date="2013-05-16T15:30:00Z">
            <w:rPr>
              <w:i/>
              <w:lang w:val="en-US"/>
            </w:rPr>
          </w:rPrChange>
        </w:rPr>
        <w:t>GE:</w:t>
      </w:r>
      <w:ins w:id="1194" w:author="Hase, Klaus-Rüdiger" w:date="2013-05-16T15:13:00Z">
        <w:r w:rsidR="00732E2E" w:rsidRPr="004757BF">
          <w:rPr>
            <w:rFonts w:ascii="Arial" w:hAnsi="Arial" w:cs="Arial"/>
            <w:i/>
            <w:sz w:val="22"/>
            <w:szCs w:val="22"/>
            <w:lang w:val="en-US"/>
            <w:rPrChange w:id="1195" w:author="Hase, Klaus-Rüdiger" w:date="2013-05-16T15:30:00Z">
              <w:rPr>
                <w:i/>
                <w:lang w:val="en-US"/>
              </w:rPr>
            </w:rPrChange>
          </w:rPr>
          <w:tab/>
        </w:r>
      </w:ins>
    </w:p>
    <w:p w:rsidR="00A01725" w:rsidRPr="004757BF" w:rsidRDefault="00A01725" w:rsidP="00732E2E">
      <w:pPr>
        <w:pStyle w:val="ListParagraph"/>
        <w:ind w:left="3119" w:hanging="2399"/>
        <w:rPr>
          <w:rFonts w:ascii="Arial" w:hAnsi="Arial" w:cs="Arial"/>
          <w:sz w:val="22"/>
          <w:szCs w:val="22"/>
          <w:lang w:val="en-US"/>
          <w:rPrChange w:id="1196" w:author="Hase, Klaus-Rüdiger" w:date="2013-05-16T15:30:00Z">
            <w:rPr>
              <w:lang w:val="en-US"/>
            </w:rPr>
          </w:rPrChange>
        </w:rPr>
      </w:pPr>
      <w:r w:rsidRPr="004757BF">
        <w:rPr>
          <w:rFonts w:ascii="Arial" w:hAnsi="Arial" w:cs="Arial"/>
          <w:sz w:val="22"/>
          <w:szCs w:val="22"/>
          <w:lang w:val="en-US"/>
          <w:rPrChange w:id="1197" w:author="Hase, Klaus-Rüdiger" w:date="2013-05-16T15:30:00Z">
            <w:rPr>
              <w:lang w:val="en-US"/>
            </w:rPr>
          </w:rPrChange>
        </w:rPr>
        <w:t>Approved</w:t>
      </w:r>
    </w:p>
    <w:p w:rsidR="00A01725" w:rsidRPr="004757BF" w:rsidRDefault="00A01725" w:rsidP="00732E2E">
      <w:pPr>
        <w:pStyle w:val="ListParagraph"/>
        <w:ind w:left="3119" w:hanging="2399"/>
        <w:rPr>
          <w:rFonts w:ascii="Arial" w:hAnsi="Arial" w:cs="Arial"/>
          <w:sz w:val="22"/>
          <w:szCs w:val="22"/>
          <w:lang w:val="en-US"/>
          <w:rPrChange w:id="1198" w:author="Hase, Klaus-Rüdiger" w:date="2013-05-16T15:30:00Z">
            <w:rPr>
              <w:lang w:val="en-US"/>
            </w:rPr>
          </w:rPrChange>
        </w:rPr>
      </w:pPr>
    </w:p>
    <w:p w:rsidR="00A01725" w:rsidRPr="004757BF" w:rsidDel="00732E2E" w:rsidRDefault="001853DA" w:rsidP="00732E2E">
      <w:pPr>
        <w:pStyle w:val="ListParagraph"/>
        <w:ind w:left="3119" w:hanging="2410"/>
        <w:rPr>
          <w:del w:id="1199" w:author="Hase, Klaus-Rüdiger" w:date="2013-05-16T15:13:00Z"/>
          <w:rFonts w:ascii="Arial" w:hAnsi="Arial" w:cs="Arial"/>
          <w:sz w:val="22"/>
          <w:szCs w:val="22"/>
          <w:lang w:val="en-US"/>
          <w:rPrChange w:id="1200" w:author="Hase, Klaus-Rüdiger" w:date="2013-05-16T15:30:00Z">
            <w:rPr>
              <w:del w:id="1201" w:author="Hase, Klaus-Rüdiger" w:date="2013-05-16T15:13:00Z"/>
              <w:lang w:val="en-US"/>
            </w:rPr>
          </w:rPrChange>
        </w:rPr>
        <w:pPrChange w:id="1202" w:author="Hase, Klaus-Rüdiger" w:date="2013-05-16T15:14:00Z">
          <w:pPr>
            <w:pStyle w:val="ListParagraph"/>
            <w:ind w:left="3119" w:hanging="2399"/>
          </w:pPr>
        </w:pPrChange>
      </w:pPr>
      <w:r w:rsidRPr="004757BF">
        <w:rPr>
          <w:rFonts w:ascii="Arial" w:hAnsi="Arial" w:cs="Arial"/>
          <w:i/>
          <w:sz w:val="22"/>
          <w:szCs w:val="22"/>
          <w:lang w:val="en-US"/>
          <w:rPrChange w:id="1203" w:author="Hase, Klaus-Rüdiger" w:date="2013-05-16T15:30:00Z">
            <w:rPr>
              <w:i/>
              <w:lang w:val="en-US"/>
            </w:rPr>
          </w:rPrChange>
        </w:rPr>
        <w:t>SNCF</w:t>
      </w:r>
      <w:del w:id="1204" w:author="Hase, Klaus-Rüdiger" w:date="2013-05-16T15:14:00Z">
        <w:r w:rsidRPr="004757BF" w:rsidDel="00732E2E">
          <w:rPr>
            <w:rFonts w:ascii="Arial" w:hAnsi="Arial" w:cs="Arial"/>
            <w:i/>
            <w:sz w:val="22"/>
            <w:szCs w:val="22"/>
            <w:lang w:val="en-US"/>
            <w:rPrChange w:id="1205" w:author="Hase, Klaus-Rüdiger" w:date="2013-05-16T15:30:00Z">
              <w:rPr>
                <w:i/>
                <w:lang w:val="en-US"/>
              </w:rPr>
            </w:rPrChange>
          </w:rPr>
          <w:delText>:</w:delText>
        </w:r>
        <w:r w:rsidRPr="004757BF" w:rsidDel="00732E2E">
          <w:rPr>
            <w:rFonts w:ascii="Arial" w:hAnsi="Arial" w:cs="Arial"/>
            <w:sz w:val="22"/>
            <w:szCs w:val="22"/>
            <w:lang w:val="en-US"/>
            <w:rPrChange w:id="1206" w:author="Hase, Klaus-Rüdiger" w:date="2013-05-16T15:30:00Z">
              <w:rPr>
                <w:lang w:val="en-US"/>
              </w:rPr>
            </w:rPrChange>
          </w:rPr>
          <w:delText xml:space="preserve"> </w:delText>
        </w:r>
      </w:del>
      <w:ins w:id="1207" w:author="Hase, Klaus-Rüdiger" w:date="2013-05-16T15:14:00Z">
        <w:r w:rsidR="00732E2E" w:rsidRPr="004757BF">
          <w:rPr>
            <w:rFonts w:ascii="Arial" w:hAnsi="Arial" w:cs="Arial"/>
            <w:i/>
            <w:sz w:val="22"/>
            <w:szCs w:val="22"/>
            <w:lang w:val="en-US"/>
            <w:rPrChange w:id="1208" w:author="Hase, Klaus-Rüdiger" w:date="2013-05-16T15:30:00Z">
              <w:rPr>
                <w:i/>
                <w:lang w:val="en-US"/>
              </w:rPr>
            </w:rPrChange>
          </w:rPr>
          <w:t>:</w:t>
        </w:r>
        <w:r w:rsidR="00732E2E" w:rsidRPr="004757BF">
          <w:rPr>
            <w:rFonts w:ascii="Arial" w:hAnsi="Arial" w:cs="Arial"/>
            <w:sz w:val="22"/>
            <w:szCs w:val="22"/>
            <w:lang w:val="en-US"/>
            <w:rPrChange w:id="1209" w:author="Hase, Klaus-Rüdiger" w:date="2013-05-16T15:30:00Z">
              <w:rPr>
                <w:lang w:val="en-US"/>
              </w:rPr>
            </w:rPrChange>
          </w:rPr>
          <w:tab/>
        </w:r>
      </w:ins>
    </w:p>
    <w:p w:rsidR="00A01725" w:rsidRPr="004757BF" w:rsidRDefault="00A01725" w:rsidP="00732E2E">
      <w:pPr>
        <w:pStyle w:val="ListParagraph"/>
        <w:ind w:left="3119" w:hanging="2410"/>
        <w:rPr>
          <w:rFonts w:ascii="Arial" w:hAnsi="Arial" w:cs="Arial"/>
          <w:sz w:val="22"/>
          <w:szCs w:val="22"/>
          <w:lang w:val="en-US"/>
          <w:rPrChange w:id="1210" w:author="Hase, Klaus-Rüdiger" w:date="2013-05-16T15:30:00Z">
            <w:rPr>
              <w:lang w:val="en-US"/>
            </w:rPr>
          </w:rPrChange>
        </w:rPr>
        <w:pPrChange w:id="1211" w:author="Hase, Klaus-Rüdiger" w:date="2013-05-16T15:14:00Z">
          <w:pPr>
            <w:pStyle w:val="ListParagraph"/>
            <w:ind w:left="3119" w:hanging="2399"/>
          </w:pPr>
        </w:pPrChange>
      </w:pPr>
      <w:r w:rsidRPr="004757BF">
        <w:rPr>
          <w:rFonts w:ascii="Arial" w:hAnsi="Arial" w:cs="Arial"/>
          <w:sz w:val="22"/>
          <w:szCs w:val="22"/>
          <w:lang w:val="en-US"/>
          <w:rPrChange w:id="1212" w:author="Hase, Klaus-Rüdiger" w:date="2013-05-16T15:30:00Z">
            <w:rPr>
              <w:lang w:val="en-US"/>
            </w:rPr>
          </w:rPrChange>
        </w:rPr>
        <w:t>A</w:t>
      </w:r>
      <w:r w:rsidR="001853DA" w:rsidRPr="004757BF">
        <w:rPr>
          <w:rFonts w:ascii="Arial" w:hAnsi="Arial" w:cs="Arial"/>
          <w:sz w:val="22"/>
          <w:szCs w:val="22"/>
          <w:lang w:val="en-US"/>
          <w:rPrChange w:id="1213" w:author="Hase, Klaus-Rüdiger" w:date="2013-05-16T15:30:00Z">
            <w:rPr>
              <w:lang w:val="en-US"/>
            </w:rPr>
          </w:rPrChange>
        </w:rPr>
        <w:t>pproved</w:t>
      </w:r>
    </w:p>
    <w:p w:rsidR="001853DA" w:rsidRPr="004757BF" w:rsidRDefault="001853DA" w:rsidP="00732E2E">
      <w:pPr>
        <w:pStyle w:val="ListParagraph"/>
        <w:ind w:left="3119" w:hanging="2399"/>
        <w:rPr>
          <w:rFonts w:ascii="Arial" w:hAnsi="Arial" w:cs="Arial"/>
          <w:sz w:val="22"/>
          <w:szCs w:val="22"/>
          <w:lang w:val="en-US"/>
          <w:rPrChange w:id="1214" w:author="Hase, Klaus-Rüdiger" w:date="2013-05-16T15:30:00Z">
            <w:rPr>
              <w:lang w:val="en-US"/>
            </w:rPr>
          </w:rPrChange>
        </w:rPr>
      </w:pPr>
    </w:p>
    <w:p w:rsidR="00A01725" w:rsidRPr="004757BF" w:rsidDel="00732E2E" w:rsidRDefault="001853DA" w:rsidP="00732E2E">
      <w:pPr>
        <w:pStyle w:val="ListParagraph"/>
        <w:ind w:left="3119" w:hanging="2399"/>
        <w:rPr>
          <w:del w:id="1215" w:author="Hase, Klaus-Rüdiger" w:date="2013-05-16T15:14:00Z"/>
          <w:rFonts w:ascii="Arial" w:hAnsi="Arial" w:cs="Arial"/>
          <w:sz w:val="22"/>
          <w:szCs w:val="22"/>
          <w:lang w:val="en-US"/>
          <w:rPrChange w:id="1216" w:author="Hase, Klaus-Rüdiger" w:date="2013-05-16T15:30:00Z">
            <w:rPr>
              <w:del w:id="1217" w:author="Hase, Klaus-Rüdiger" w:date="2013-05-16T15:14:00Z"/>
              <w:lang w:val="en-US"/>
            </w:rPr>
          </w:rPrChange>
        </w:rPr>
      </w:pPr>
      <w:del w:id="1218" w:author="Hase, Klaus-Rüdiger" w:date="2013-05-16T15:18:00Z">
        <w:r w:rsidRPr="004757BF" w:rsidDel="00E65D79">
          <w:rPr>
            <w:rFonts w:ascii="Arial" w:hAnsi="Arial" w:cs="Arial"/>
            <w:i/>
            <w:sz w:val="22"/>
            <w:szCs w:val="22"/>
            <w:lang w:val="en-US"/>
            <w:rPrChange w:id="1219" w:author="Hase, Klaus-Rüdiger" w:date="2013-05-16T15:30:00Z">
              <w:rPr>
                <w:i/>
                <w:lang w:val="en-US"/>
              </w:rPr>
            </w:rPrChange>
          </w:rPr>
          <w:delText xml:space="preserve">EUG – </w:delText>
        </w:r>
      </w:del>
      <w:r w:rsidRPr="004757BF">
        <w:rPr>
          <w:rFonts w:ascii="Arial" w:hAnsi="Arial" w:cs="Arial"/>
          <w:i/>
          <w:sz w:val="22"/>
          <w:szCs w:val="22"/>
          <w:lang w:val="en-US"/>
          <w:rPrChange w:id="1220" w:author="Hase, Klaus-Rüdiger" w:date="2013-05-16T15:30:00Z">
            <w:rPr>
              <w:i/>
              <w:lang w:val="en-US"/>
            </w:rPr>
          </w:rPrChange>
        </w:rPr>
        <w:t>ERTMS Users Group:</w:t>
      </w:r>
      <w:ins w:id="1221" w:author="Hase, Klaus-Rüdiger" w:date="2013-05-16T15:14:00Z">
        <w:r w:rsidR="00732E2E" w:rsidRPr="004757BF">
          <w:rPr>
            <w:rFonts w:ascii="Arial" w:hAnsi="Arial" w:cs="Arial"/>
            <w:i/>
            <w:sz w:val="22"/>
            <w:szCs w:val="22"/>
            <w:lang w:val="en-US"/>
            <w:rPrChange w:id="1222" w:author="Hase, Klaus-Rüdiger" w:date="2013-05-16T15:30:00Z">
              <w:rPr>
                <w:i/>
                <w:lang w:val="en-US"/>
              </w:rPr>
            </w:rPrChange>
          </w:rPr>
          <w:tab/>
        </w:r>
      </w:ins>
      <w:ins w:id="1223" w:author="Hase, Klaus-Rüdiger" w:date="2013-05-16T15:16:00Z">
        <w:r w:rsidR="00732E2E" w:rsidRPr="004757BF">
          <w:rPr>
            <w:rFonts w:ascii="Arial" w:hAnsi="Arial" w:cs="Arial"/>
            <w:sz w:val="22"/>
            <w:szCs w:val="22"/>
            <w:lang w:val="en-US"/>
            <w:rPrChange w:id="1224" w:author="Hase, Klaus-Rüdiger" w:date="2013-05-16T15:30:00Z">
              <w:rPr>
                <w:lang w:val="en-US"/>
              </w:rPr>
            </w:rPrChange>
          </w:rPr>
          <w:t>Is not a registered project openETCS@ITEA2 partner</w:t>
        </w:r>
        <w:r w:rsidR="00E65D79" w:rsidRPr="004757BF">
          <w:rPr>
            <w:rFonts w:ascii="Arial" w:hAnsi="Arial" w:cs="Arial"/>
            <w:sz w:val="22"/>
            <w:szCs w:val="22"/>
            <w:lang w:val="en-US"/>
            <w:rPrChange w:id="1225" w:author="Hase, Klaus-Rüdiger" w:date="2013-05-16T15:30:00Z">
              <w:rPr>
                <w:lang w:val="en-US"/>
              </w:rPr>
            </w:rPrChange>
          </w:rPr>
          <w:t xml:space="preserve"> and has n</w:t>
        </w:r>
      </w:ins>
    </w:p>
    <w:p w:rsidR="001853DA" w:rsidRPr="004757BF" w:rsidDel="00732E2E" w:rsidRDefault="001853DA" w:rsidP="00732E2E">
      <w:pPr>
        <w:pStyle w:val="ListParagraph"/>
        <w:ind w:left="3119" w:hanging="2399"/>
        <w:rPr>
          <w:del w:id="1226" w:author="Hase, Klaus-Rüdiger" w:date="2013-05-16T15:15:00Z"/>
          <w:rFonts w:ascii="Arial" w:hAnsi="Arial" w:cs="Arial"/>
          <w:sz w:val="22"/>
          <w:szCs w:val="22"/>
          <w:lang w:val="en-US"/>
          <w:rPrChange w:id="1227" w:author="Hase, Klaus-Rüdiger" w:date="2013-05-16T15:30:00Z">
            <w:rPr>
              <w:del w:id="1228" w:author="Hase, Klaus-Rüdiger" w:date="2013-05-16T15:15:00Z"/>
              <w:lang w:val="en-US"/>
            </w:rPr>
          </w:rPrChange>
        </w:rPr>
      </w:pPr>
      <w:del w:id="1229" w:author="Hase, Klaus-Rüdiger" w:date="2013-05-16T15:16:00Z">
        <w:r w:rsidRPr="004757BF" w:rsidDel="00E65D79">
          <w:rPr>
            <w:rFonts w:ascii="Arial" w:hAnsi="Arial" w:cs="Arial"/>
            <w:sz w:val="22"/>
            <w:szCs w:val="22"/>
            <w:lang w:val="en-US"/>
            <w:rPrChange w:id="1230" w:author="Hase, Klaus-Rüdiger" w:date="2013-05-16T15:30:00Z">
              <w:rPr>
                <w:lang w:val="en-US"/>
              </w:rPr>
            </w:rPrChange>
          </w:rPr>
          <w:delText>N</w:delText>
        </w:r>
      </w:del>
      <w:proofErr w:type="gramStart"/>
      <w:r w:rsidRPr="004757BF">
        <w:rPr>
          <w:rFonts w:ascii="Arial" w:hAnsi="Arial" w:cs="Arial"/>
          <w:sz w:val="22"/>
          <w:szCs w:val="22"/>
          <w:lang w:val="en-US"/>
          <w:rPrChange w:id="1231" w:author="Hase, Klaus-Rüdiger" w:date="2013-05-16T15:30:00Z">
            <w:rPr>
              <w:lang w:val="en-US"/>
            </w:rPr>
          </w:rPrChange>
        </w:rPr>
        <w:t>o</w:t>
      </w:r>
      <w:proofErr w:type="gramEnd"/>
      <w:r w:rsidRPr="004757BF">
        <w:rPr>
          <w:rFonts w:ascii="Arial" w:hAnsi="Arial" w:cs="Arial"/>
          <w:sz w:val="22"/>
          <w:szCs w:val="22"/>
          <w:lang w:val="en-US"/>
          <w:rPrChange w:id="1232" w:author="Hase, Klaus-Rüdiger" w:date="2013-05-16T15:30:00Z">
            <w:rPr>
              <w:lang w:val="en-US"/>
            </w:rPr>
          </w:rPrChange>
        </w:rPr>
        <w:t xml:space="preserve"> resources. But will have a meeting in </w:t>
      </w:r>
      <w:ins w:id="1233" w:author="Hase, Klaus-Rüdiger" w:date="2013-05-16T12:49:00Z">
        <w:r w:rsidR="00435C24" w:rsidRPr="004757BF">
          <w:rPr>
            <w:rFonts w:ascii="Arial" w:hAnsi="Arial" w:cs="Arial"/>
            <w:sz w:val="22"/>
            <w:szCs w:val="22"/>
            <w:lang w:val="en-US"/>
            <w:rPrChange w:id="1234" w:author="Hase, Klaus-Rüdiger" w:date="2013-05-16T15:30:00Z">
              <w:rPr>
                <w:lang w:val="en-US"/>
              </w:rPr>
            </w:rPrChange>
          </w:rPr>
          <w:t>M</w:t>
        </w:r>
      </w:ins>
      <w:del w:id="1235" w:author="Hase, Klaus-Rüdiger" w:date="2013-05-16T12:49:00Z">
        <w:r w:rsidRPr="004757BF" w:rsidDel="00435C24">
          <w:rPr>
            <w:rFonts w:ascii="Arial" w:hAnsi="Arial" w:cs="Arial"/>
            <w:sz w:val="22"/>
            <w:szCs w:val="22"/>
            <w:lang w:val="en-US"/>
            <w:rPrChange w:id="1236" w:author="Hase, Klaus-Rüdiger" w:date="2013-05-16T15:30:00Z">
              <w:rPr>
                <w:lang w:val="en-US"/>
              </w:rPr>
            </w:rPrChange>
          </w:rPr>
          <w:delText>m</w:delText>
        </w:r>
      </w:del>
      <w:r w:rsidRPr="004757BF">
        <w:rPr>
          <w:rFonts w:ascii="Arial" w:hAnsi="Arial" w:cs="Arial"/>
          <w:sz w:val="22"/>
          <w:szCs w:val="22"/>
          <w:lang w:val="en-US"/>
          <w:rPrChange w:id="1237" w:author="Hase, Klaus-Rüdiger" w:date="2013-05-16T15:30:00Z">
            <w:rPr>
              <w:lang w:val="en-US"/>
            </w:rPr>
          </w:rPrChange>
        </w:rPr>
        <w:t>ay</w:t>
      </w:r>
      <w:ins w:id="1238" w:author="Hase, Klaus-Rüdiger" w:date="2013-05-16T12:49:00Z">
        <w:r w:rsidR="00435C24" w:rsidRPr="004757BF">
          <w:rPr>
            <w:rFonts w:ascii="Arial" w:hAnsi="Arial" w:cs="Arial"/>
            <w:sz w:val="22"/>
            <w:szCs w:val="22"/>
            <w:lang w:val="en-US"/>
            <w:rPrChange w:id="1239" w:author="Hase, Klaus-Rüdiger" w:date="2013-05-16T15:30:00Z">
              <w:rPr>
                <w:lang w:val="en-US"/>
              </w:rPr>
            </w:rPrChange>
          </w:rPr>
          <w:t xml:space="preserve"> 2013</w:t>
        </w:r>
      </w:ins>
      <w:r w:rsidRPr="004757BF">
        <w:rPr>
          <w:rFonts w:ascii="Arial" w:hAnsi="Arial" w:cs="Arial"/>
          <w:sz w:val="22"/>
          <w:szCs w:val="22"/>
          <w:lang w:val="en-US"/>
          <w:rPrChange w:id="1240" w:author="Hase, Klaus-Rüdiger" w:date="2013-05-16T15:30:00Z">
            <w:rPr>
              <w:lang w:val="en-US"/>
            </w:rPr>
          </w:rPrChange>
        </w:rPr>
        <w:t xml:space="preserve">. </w:t>
      </w:r>
    </w:p>
    <w:p w:rsidR="001853DA" w:rsidRPr="004757BF" w:rsidRDefault="001853DA" w:rsidP="00732E2E">
      <w:pPr>
        <w:pStyle w:val="ListParagraph"/>
        <w:ind w:left="3119" w:hanging="2399"/>
        <w:rPr>
          <w:rFonts w:ascii="Arial" w:hAnsi="Arial" w:cs="Arial"/>
          <w:sz w:val="22"/>
          <w:szCs w:val="22"/>
          <w:lang w:val="en-US"/>
          <w:rPrChange w:id="1241" w:author="Hase, Klaus-Rüdiger" w:date="2013-05-16T15:30:00Z">
            <w:rPr>
              <w:lang w:val="en-US"/>
            </w:rPr>
          </w:rPrChange>
        </w:rPr>
      </w:pPr>
      <w:r w:rsidRPr="004757BF">
        <w:rPr>
          <w:rFonts w:ascii="Arial" w:hAnsi="Arial" w:cs="Arial"/>
          <w:sz w:val="22"/>
          <w:szCs w:val="22"/>
          <w:lang w:val="en-US"/>
          <w:rPrChange w:id="1242" w:author="Hase, Klaus-Rüdiger" w:date="2013-05-16T15:30:00Z">
            <w:rPr>
              <w:lang w:val="en-US"/>
            </w:rPr>
          </w:rPrChange>
        </w:rPr>
        <w:t xml:space="preserve">There will be the support or contribution discussed. </w:t>
      </w:r>
    </w:p>
    <w:p w:rsidR="00A01725" w:rsidRPr="004757BF" w:rsidRDefault="00A01725" w:rsidP="00732E2E">
      <w:pPr>
        <w:pStyle w:val="ListParagraph"/>
        <w:ind w:left="3119" w:hanging="2399"/>
        <w:rPr>
          <w:rFonts w:ascii="Arial" w:hAnsi="Arial" w:cs="Arial"/>
          <w:sz w:val="22"/>
          <w:szCs w:val="22"/>
          <w:lang w:val="en-US"/>
          <w:rPrChange w:id="1243" w:author="Hase, Klaus-Rüdiger" w:date="2013-05-16T15:30:00Z">
            <w:rPr>
              <w:lang w:val="en-US"/>
            </w:rPr>
          </w:rPrChange>
        </w:rPr>
      </w:pPr>
    </w:p>
    <w:p w:rsidR="00A01725" w:rsidRPr="004757BF" w:rsidDel="00732E2E" w:rsidRDefault="00A01725" w:rsidP="00732E2E">
      <w:pPr>
        <w:pStyle w:val="ListParagraph"/>
        <w:ind w:left="3119" w:hanging="2399"/>
        <w:rPr>
          <w:del w:id="1244" w:author="Hase, Klaus-Rüdiger" w:date="2013-05-16T15:15:00Z"/>
          <w:rFonts w:ascii="Arial" w:hAnsi="Arial" w:cs="Arial"/>
          <w:i/>
          <w:sz w:val="22"/>
          <w:szCs w:val="22"/>
          <w:lang w:val="en-US"/>
          <w:rPrChange w:id="1245" w:author="Hase, Klaus-Rüdiger" w:date="2013-05-16T15:30:00Z">
            <w:rPr>
              <w:del w:id="1246" w:author="Hase, Klaus-Rüdiger" w:date="2013-05-16T15:15:00Z"/>
              <w:i/>
              <w:lang w:val="en-US"/>
            </w:rPr>
          </w:rPrChange>
        </w:rPr>
      </w:pPr>
      <w:r w:rsidRPr="004757BF">
        <w:rPr>
          <w:rFonts w:ascii="Arial" w:hAnsi="Arial" w:cs="Arial"/>
          <w:i/>
          <w:sz w:val="22"/>
          <w:szCs w:val="22"/>
          <w:lang w:val="en-US"/>
          <w:rPrChange w:id="1247" w:author="Hase, Klaus-Rüdiger" w:date="2013-05-16T15:30:00Z">
            <w:rPr>
              <w:i/>
              <w:lang w:val="en-US"/>
            </w:rPr>
          </w:rPrChange>
        </w:rPr>
        <w:t xml:space="preserve">ERA: </w:t>
      </w:r>
    </w:p>
    <w:p w:rsidR="00A01725" w:rsidRPr="004757BF" w:rsidDel="00906CC1" w:rsidRDefault="00A01725" w:rsidP="00E65D79">
      <w:pPr>
        <w:pStyle w:val="ListParagraph"/>
        <w:ind w:left="3119" w:hanging="2410"/>
        <w:rPr>
          <w:del w:id="1248" w:author="Hase, Klaus-Rüdiger" w:date="2013-05-16T12:50:00Z"/>
          <w:rFonts w:ascii="Arial" w:hAnsi="Arial" w:cs="Arial"/>
          <w:sz w:val="22"/>
          <w:szCs w:val="22"/>
          <w:lang w:val="en-US"/>
          <w:rPrChange w:id="1249" w:author="Hase, Klaus-Rüdiger" w:date="2013-05-16T15:30:00Z">
            <w:rPr>
              <w:del w:id="1250" w:author="Hase, Klaus-Rüdiger" w:date="2013-05-16T12:50:00Z"/>
              <w:lang w:val="en-US"/>
            </w:rPr>
          </w:rPrChange>
        </w:rPr>
        <w:pPrChange w:id="1251" w:author="Hase, Klaus-Rüdiger" w:date="2013-05-16T15:17:00Z">
          <w:pPr>
            <w:pStyle w:val="ListParagraph"/>
            <w:ind w:left="3119" w:hanging="2399"/>
          </w:pPr>
        </w:pPrChange>
      </w:pPr>
      <w:del w:id="1252" w:author="Hase, Klaus-Rüdiger" w:date="2013-05-16T15:17:00Z">
        <w:r w:rsidRPr="004757BF" w:rsidDel="00E65D79">
          <w:rPr>
            <w:rFonts w:ascii="Arial" w:hAnsi="Arial" w:cs="Arial"/>
            <w:sz w:val="22"/>
            <w:szCs w:val="22"/>
            <w:lang w:val="en-US"/>
            <w:rPrChange w:id="1253" w:author="Hase, Klaus-Rüdiger" w:date="2013-05-16T15:30:00Z">
              <w:rPr>
                <w:lang w:val="en-US"/>
              </w:rPr>
            </w:rPrChange>
          </w:rPr>
          <w:delText>No resources</w:delText>
        </w:r>
      </w:del>
      <w:ins w:id="1254" w:author="Hase, Klaus-Rüdiger" w:date="2013-05-16T15:17:00Z">
        <w:r w:rsidR="00E65D79" w:rsidRPr="004757BF">
          <w:rPr>
            <w:rFonts w:ascii="Arial" w:hAnsi="Arial" w:cs="Arial"/>
            <w:sz w:val="22"/>
            <w:szCs w:val="22"/>
            <w:lang w:val="en-US"/>
            <w:rPrChange w:id="1255" w:author="Hase, Klaus-Rüdiger" w:date="2013-05-16T15:30:00Z">
              <w:rPr>
                <w:lang w:val="en-US"/>
              </w:rPr>
            </w:rPrChange>
          </w:rPr>
          <w:tab/>
        </w:r>
        <w:r w:rsidR="00E65D79" w:rsidRPr="004757BF">
          <w:rPr>
            <w:rFonts w:ascii="Arial" w:hAnsi="Arial" w:cs="Arial"/>
            <w:sz w:val="22"/>
            <w:szCs w:val="22"/>
            <w:lang w:val="en-US"/>
            <w:rPrChange w:id="1256" w:author="Hase, Klaus-Rüdiger" w:date="2013-05-16T15:30:00Z">
              <w:rPr>
                <w:lang w:val="en-US"/>
              </w:rPr>
            </w:rPrChange>
          </w:rPr>
          <w:t>Is not a registered project openETCS@ITEA2 partner and has no resources.</w:t>
        </w:r>
      </w:ins>
      <w:del w:id="1257" w:author="Hase, Klaus-Rüdiger" w:date="2013-05-16T15:17:00Z">
        <w:r w:rsidRPr="004757BF" w:rsidDel="00E65D79">
          <w:rPr>
            <w:rFonts w:ascii="Arial" w:hAnsi="Arial" w:cs="Arial"/>
            <w:sz w:val="22"/>
            <w:szCs w:val="22"/>
            <w:lang w:val="en-US"/>
            <w:rPrChange w:id="1258" w:author="Hase, Klaus-Rüdiger" w:date="2013-05-16T15:30:00Z">
              <w:rPr>
                <w:lang w:val="en-US"/>
              </w:rPr>
            </w:rPrChange>
          </w:rPr>
          <w:delText>.</w:delText>
        </w:r>
      </w:del>
      <w:r w:rsidRPr="004757BF">
        <w:rPr>
          <w:rFonts w:ascii="Arial" w:hAnsi="Arial" w:cs="Arial"/>
          <w:sz w:val="22"/>
          <w:szCs w:val="22"/>
          <w:lang w:val="en-US"/>
          <w:rPrChange w:id="1259" w:author="Hase, Klaus-Rüdiger" w:date="2013-05-16T15:30:00Z">
            <w:rPr>
              <w:lang w:val="en-US"/>
            </w:rPr>
          </w:rPrChange>
        </w:rPr>
        <w:t xml:space="preserve"> But will help with documents and will help with </w:t>
      </w:r>
      <w:ins w:id="1260" w:author="Hase, Klaus-Rüdiger" w:date="2013-05-16T12:50:00Z">
        <w:r w:rsidR="00906CC1" w:rsidRPr="004757BF">
          <w:rPr>
            <w:rFonts w:ascii="Arial" w:hAnsi="Arial" w:cs="Arial"/>
            <w:sz w:val="22"/>
            <w:szCs w:val="22"/>
            <w:lang w:val="en-US"/>
            <w:rPrChange w:id="1261" w:author="Hase, Klaus-Rüdiger" w:date="2013-05-16T15:30:00Z">
              <w:rPr>
                <w:lang w:val="en-US"/>
              </w:rPr>
            </w:rPrChange>
          </w:rPr>
          <w:t>document reviews</w:t>
        </w:r>
      </w:ins>
      <w:del w:id="1262" w:author="Hase, Klaus-Rüdiger" w:date="2013-05-16T12:50:00Z">
        <w:r w:rsidRPr="004757BF" w:rsidDel="00906CC1">
          <w:rPr>
            <w:rFonts w:ascii="Arial" w:hAnsi="Arial" w:cs="Arial"/>
            <w:sz w:val="22"/>
            <w:szCs w:val="22"/>
            <w:lang w:val="en-US"/>
            <w:rPrChange w:id="1263" w:author="Hase, Klaus-Rüdiger" w:date="2013-05-16T15:30:00Z">
              <w:rPr>
                <w:lang w:val="en-US"/>
              </w:rPr>
            </w:rPrChange>
          </w:rPr>
          <w:delText xml:space="preserve">some </w:delText>
        </w:r>
      </w:del>
    </w:p>
    <w:p w:rsidR="00A01725" w:rsidRPr="004757BF" w:rsidRDefault="00A01725" w:rsidP="00E65D79">
      <w:pPr>
        <w:pStyle w:val="ListParagraph"/>
        <w:ind w:left="3119" w:hanging="2410"/>
        <w:rPr>
          <w:rFonts w:ascii="Arial" w:hAnsi="Arial" w:cs="Arial"/>
          <w:i/>
          <w:sz w:val="22"/>
          <w:szCs w:val="22"/>
          <w:lang w:val="en-US"/>
          <w:rPrChange w:id="1264" w:author="Hase, Klaus-Rüdiger" w:date="2013-05-16T15:30:00Z">
            <w:rPr>
              <w:i/>
              <w:lang w:val="en-US"/>
            </w:rPr>
          </w:rPrChange>
        </w:rPr>
        <w:pPrChange w:id="1265" w:author="Hase, Klaus-Rüdiger" w:date="2013-05-16T15:17:00Z">
          <w:pPr>
            <w:pStyle w:val="ListParagraph"/>
            <w:ind w:left="3119" w:hanging="2399"/>
          </w:pPr>
        </w:pPrChange>
      </w:pPr>
      <w:del w:id="1266" w:author="Hase, Klaus-Rüdiger" w:date="2013-05-16T12:50:00Z">
        <w:r w:rsidRPr="004757BF" w:rsidDel="00906CC1">
          <w:rPr>
            <w:rFonts w:ascii="Arial" w:hAnsi="Arial" w:cs="Arial"/>
            <w:i/>
            <w:sz w:val="22"/>
            <w:szCs w:val="22"/>
            <w:lang w:val="en-US"/>
            <w:rPrChange w:id="1267" w:author="Hase, Klaus-Rüdiger" w:date="2013-05-16T15:30:00Z">
              <w:rPr>
                <w:i/>
                <w:lang w:val="en-US"/>
              </w:rPr>
            </w:rPrChange>
          </w:rPr>
          <w:delText>reviewing</w:delText>
        </w:r>
      </w:del>
      <w:r w:rsidRPr="004757BF">
        <w:rPr>
          <w:rFonts w:ascii="Arial" w:hAnsi="Arial" w:cs="Arial"/>
          <w:i/>
          <w:sz w:val="22"/>
          <w:szCs w:val="22"/>
          <w:lang w:val="en-US"/>
          <w:rPrChange w:id="1268" w:author="Hase, Klaus-Rüdiger" w:date="2013-05-16T15:30:00Z">
            <w:rPr>
              <w:i/>
              <w:lang w:val="en-US"/>
            </w:rPr>
          </w:rPrChange>
        </w:rPr>
        <w:t>.</w:t>
      </w:r>
    </w:p>
    <w:p w:rsidR="00A01725" w:rsidRPr="004757BF" w:rsidRDefault="00A01725" w:rsidP="00732E2E">
      <w:pPr>
        <w:pStyle w:val="ListParagraph"/>
        <w:ind w:left="3119" w:hanging="2399"/>
        <w:rPr>
          <w:rFonts w:ascii="Arial" w:hAnsi="Arial" w:cs="Arial"/>
          <w:i/>
          <w:sz w:val="22"/>
          <w:szCs w:val="22"/>
          <w:lang w:val="en-US"/>
          <w:rPrChange w:id="1269" w:author="Hase, Klaus-Rüdiger" w:date="2013-05-16T15:30:00Z">
            <w:rPr>
              <w:i/>
              <w:lang w:val="en-US"/>
            </w:rPr>
          </w:rPrChange>
        </w:rPr>
      </w:pPr>
    </w:p>
    <w:p w:rsidR="00A01725" w:rsidRPr="004757BF" w:rsidDel="00732E2E" w:rsidRDefault="00A01725" w:rsidP="00732E2E">
      <w:pPr>
        <w:pStyle w:val="ListParagraph"/>
        <w:ind w:left="3119" w:hanging="2399"/>
        <w:rPr>
          <w:del w:id="1270" w:author="Hase, Klaus-Rüdiger" w:date="2013-05-16T15:15:00Z"/>
          <w:rFonts w:ascii="Arial" w:hAnsi="Arial" w:cs="Arial"/>
          <w:i/>
          <w:sz w:val="22"/>
          <w:szCs w:val="22"/>
          <w:lang w:val="en-US"/>
          <w:rPrChange w:id="1271" w:author="Hase, Klaus-Rüdiger" w:date="2013-05-16T15:30:00Z">
            <w:rPr>
              <w:del w:id="1272" w:author="Hase, Klaus-Rüdiger" w:date="2013-05-16T15:15:00Z"/>
              <w:i/>
              <w:lang w:val="en-US"/>
            </w:rPr>
          </w:rPrChange>
        </w:rPr>
      </w:pPr>
      <w:r w:rsidRPr="004757BF">
        <w:rPr>
          <w:rFonts w:ascii="Arial" w:hAnsi="Arial" w:cs="Arial"/>
          <w:i/>
          <w:sz w:val="22"/>
          <w:szCs w:val="22"/>
          <w:lang w:val="en-US"/>
          <w:rPrChange w:id="1273" w:author="Hase, Klaus-Rüdiger" w:date="2013-05-16T15:30:00Z">
            <w:rPr>
              <w:i/>
              <w:lang w:val="en-US"/>
            </w:rPr>
          </w:rPrChange>
        </w:rPr>
        <w:t xml:space="preserve">CEA: </w:t>
      </w:r>
      <w:ins w:id="1274" w:author="Hase, Klaus-Rüdiger" w:date="2013-05-16T15:15:00Z">
        <w:r w:rsidR="00732E2E" w:rsidRPr="004757BF">
          <w:rPr>
            <w:rFonts w:ascii="Arial" w:hAnsi="Arial" w:cs="Arial"/>
            <w:i/>
            <w:sz w:val="22"/>
            <w:szCs w:val="22"/>
            <w:lang w:val="en-US"/>
            <w:rPrChange w:id="1275" w:author="Hase, Klaus-Rüdiger" w:date="2013-05-16T15:30:00Z">
              <w:rPr>
                <w:i/>
                <w:lang w:val="en-US"/>
              </w:rPr>
            </w:rPrChange>
          </w:rPr>
          <w:tab/>
        </w:r>
      </w:ins>
    </w:p>
    <w:p w:rsidR="00A01725" w:rsidRPr="004757BF" w:rsidRDefault="00A01725" w:rsidP="00732E2E">
      <w:pPr>
        <w:pStyle w:val="ListParagraph"/>
        <w:ind w:left="3119" w:hanging="2399"/>
        <w:rPr>
          <w:rFonts w:ascii="Arial" w:hAnsi="Arial" w:cs="Arial"/>
          <w:sz w:val="22"/>
          <w:szCs w:val="22"/>
          <w:lang w:val="en-US"/>
          <w:rPrChange w:id="1276" w:author="Hase, Klaus-Rüdiger" w:date="2013-05-16T15:30:00Z">
            <w:rPr>
              <w:lang w:val="en-US"/>
            </w:rPr>
          </w:rPrChange>
        </w:rPr>
      </w:pPr>
      <w:del w:id="1277" w:author="Hase, Klaus-Rüdiger" w:date="2013-05-16T15:15:00Z">
        <w:r w:rsidRPr="004757BF" w:rsidDel="00732E2E">
          <w:rPr>
            <w:rFonts w:ascii="Arial" w:hAnsi="Arial" w:cs="Arial"/>
            <w:sz w:val="22"/>
            <w:szCs w:val="22"/>
            <w:lang w:val="en-US"/>
            <w:rPrChange w:id="1278" w:author="Hase, Klaus-Rüdiger" w:date="2013-05-16T15:30:00Z">
              <w:rPr>
                <w:lang w:val="en-US"/>
              </w:rPr>
            </w:rPrChange>
          </w:rPr>
          <w:delText>w</w:delText>
        </w:r>
      </w:del>
      <w:proofErr w:type="gramStart"/>
      <w:ins w:id="1279" w:author="Hase, Klaus-Rüdiger" w:date="2013-05-16T15:15:00Z">
        <w:r w:rsidR="00732E2E" w:rsidRPr="004757BF">
          <w:rPr>
            <w:rFonts w:ascii="Arial" w:hAnsi="Arial" w:cs="Arial"/>
            <w:sz w:val="22"/>
            <w:szCs w:val="22"/>
            <w:lang w:val="en-US"/>
            <w:rPrChange w:id="1280" w:author="Hase, Klaus-Rüdiger" w:date="2013-05-16T15:30:00Z">
              <w:rPr>
                <w:lang w:val="en-US"/>
              </w:rPr>
            </w:rPrChange>
          </w:rPr>
          <w:t>W</w:t>
        </w:r>
      </w:ins>
      <w:r w:rsidRPr="004757BF">
        <w:rPr>
          <w:rFonts w:ascii="Arial" w:hAnsi="Arial" w:cs="Arial"/>
          <w:sz w:val="22"/>
          <w:szCs w:val="22"/>
          <w:lang w:val="en-US"/>
          <w:rPrChange w:id="1281" w:author="Hase, Klaus-Rüdiger" w:date="2013-05-16T15:30:00Z">
            <w:rPr>
              <w:lang w:val="en-US"/>
            </w:rPr>
          </w:rPrChange>
        </w:rPr>
        <w:t>ill contribute on modeling.</w:t>
      </w:r>
      <w:proofErr w:type="gramEnd"/>
    </w:p>
    <w:p w:rsidR="00A01725" w:rsidRPr="004757BF" w:rsidDel="00D50540" w:rsidRDefault="00A01725" w:rsidP="00732E2E">
      <w:pPr>
        <w:pStyle w:val="ListParagraph"/>
        <w:ind w:left="3119" w:hanging="2399"/>
        <w:rPr>
          <w:del w:id="1282" w:author="Hase, Klaus-Rüdiger" w:date="2013-05-16T14:17:00Z"/>
          <w:rFonts w:ascii="Arial" w:hAnsi="Arial" w:cs="Arial"/>
          <w:sz w:val="22"/>
          <w:szCs w:val="22"/>
          <w:lang w:val="en-US"/>
          <w:rPrChange w:id="1283" w:author="Hase, Klaus-Rüdiger" w:date="2013-05-16T15:30:00Z">
            <w:rPr>
              <w:del w:id="1284" w:author="Hase, Klaus-Rüdiger" w:date="2013-05-16T14:17:00Z"/>
              <w:lang w:val="en-US"/>
            </w:rPr>
          </w:rPrChange>
        </w:rPr>
      </w:pPr>
    </w:p>
    <w:p w:rsidR="00003117" w:rsidRPr="004757BF" w:rsidRDefault="00003117" w:rsidP="00732E2E">
      <w:pPr>
        <w:pStyle w:val="ListParagraph"/>
        <w:ind w:left="3119" w:hanging="2399"/>
        <w:rPr>
          <w:rFonts w:ascii="Arial" w:hAnsi="Arial" w:cs="Arial"/>
          <w:i/>
          <w:sz w:val="22"/>
          <w:szCs w:val="22"/>
          <w:lang w:val="en-US"/>
          <w:rPrChange w:id="1285" w:author="Hase, Klaus-Rüdiger" w:date="2013-05-16T15:30:00Z">
            <w:rPr>
              <w:i/>
              <w:lang w:val="en-US"/>
            </w:rPr>
          </w:rPrChange>
        </w:rPr>
      </w:pPr>
    </w:p>
    <w:p w:rsidR="00A01725" w:rsidRPr="004757BF" w:rsidDel="00732E2E" w:rsidRDefault="00A01725" w:rsidP="00732E2E">
      <w:pPr>
        <w:pStyle w:val="ListParagraph"/>
        <w:ind w:left="3119" w:hanging="2399"/>
        <w:rPr>
          <w:del w:id="1286" w:author="Hase, Klaus-Rüdiger" w:date="2013-05-16T15:15:00Z"/>
          <w:rFonts w:ascii="Arial" w:hAnsi="Arial" w:cs="Arial"/>
          <w:i/>
          <w:sz w:val="22"/>
          <w:szCs w:val="22"/>
          <w:lang w:val="en-US"/>
          <w:rPrChange w:id="1287" w:author="Hase, Klaus-Rüdiger" w:date="2013-05-16T15:30:00Z">
            <w:rPr>
              <w:del w:id="1288" w:author="Hase, Klaus-Rüdiger" w:date="2013-05-16T15:15:00Z"/>
              <w:i/>
              <w:lang w:val="en-US"/>
            </w:rPr>
          </w:rPrChange>
        </w:rPr>
      </w:pPr>
      <w:r w:rsidRPr="004757BF">
        <w:rPr>
          <w:rFonts w:ascii="Arial" w:hAnsi="Arial" w:cs="Arial"/>
          <w:i/>
          <w:sz w:val="22"/>
          <w:szCs w:val="22"/>
          <w:lang w:val="en-US"/>
          <w:rPrChange w:id="1289" w:author="Hase, Klaus-Rüdiger" w:date="2013-05-16T15:30:00Z">
            <w:rPr>
              <w:i/>
              <w:lang w:val="en-US"/>
            </w:rPr>
          </w:rPrChange>
        </w:rPr>
        <w:t xml:space="preserve">DLR: </w:t>
      </w:r>
      <w:ins w:id="1290" w:author="Hase, Klaus-Rüdiger" w:date="2013-05-16T15:15:00Z">
        <w:r w:rsidR="00732E2E" w:rsidRPr="004757BF">
          <w:rPr>
            <w:rFonts w:ascii="Arial" w:hAnsi="Arial" w:cs="Arial"/>
            <w:i/>
            <w:sz w:val="22"/>
            <w:szCs w:val="22"/>
            <w:lang w:val="en-US"/>
            <w:rPrChange w:id="1291" w:author="Hase, Klaus-Rüdiger" w:date="2013-05-16T15:30:00Z">
              <w:rPr>
                <w:i/>
                <w:lang w:val="en-US"/>
              </w:rPr>
            </w:rPrChange>
          </w:rPr>
          <w:tab/>
        </w:r>
      </w:ins>
    </w:p>
    <w:p w:rsidR="00A01725" w:rsidRPr="004757BF" w:rsidRDefault="00A01725" w:rsidP="00732E2E">
      <w:pPr>
        <w:pStyle w:val="ListParagraph"/>
        <w:ind w:left="3119" w:hanging="2399"/>
        <w:rPr>
          <w:rFonts w:ascii="Arial" w:hAnsi="Arial" w:cs="Arial"/>
          <w:sz w:val="22"/>
          <w:szCs w:val="22"/>
          <w:lang w:val="en-US"/>
          <w:rPrChange w:id="1292" w:author="Hase, Klaus-Rüdiger" w:date="2013-05-16T15:30:00Z">
            <w:rPr>
              <w:lang w:val="en-US"/>
            </w:rPr>
          </w:rPrChange>
        </w:rPr>
      </w:pPr>
      <w:r w:rsidRPr="004757BF">
        <w:rPr>
          <w:rFonts w:ascii="Arial" w:hAnsi="Arial" w:cs="Arial"/>
          <w:sz w:val="22"/>
          <w:szCs w:val="22"/>
          <w:lang w:val="en-US"/>
          <w:rPrChange w:id="1293" w:author="Hase, Klaus-Rüdiger" w:date="2013-05-16T15:30:00Z">
            <w:rPr>
              <w:lang w:val="en-US"/>
            </w:rPr>
          </w:rPrChange>
        </w:rPr>
        <w:t>Approved</w:t>
      </w:r>
    </w:p>
    <w:p w:rsidR="00A01725" w:rsidRPr="004757BF" w:rsidRDefault="00A01725" w:rsidP="00732E2E">
      <w:pPr>
        <w:pStyle w:val="ListParagraph"/>
        <w:ind w:left="3119" w:hanging="2399"/>
        <w:rPr>
          <w:rFonts w:ascii="Arial" w:hAnsi="Arial" w:cs="Arial"/>
          <w:sz w:val="22"/>
          <w:szCs w:val="22"/>
          <w:lang w:val="en-US"/>
          <w:rPrChange w:id="1294" w:author="Hase, Klaus-Rüdiger" w:date="2013-05-16T15:30:00Z">
            <w:rPr>
              <w:lang w:val="en-US"/>
            </w:rPr>
          </w:rPrChange>
        </w:rPr>
      </w:pPr>
    </w:p>
    <w:p w:rsidR="00A01725" w:rsidRPr="004757BF" w:rsidDel="00732E2E" w:rsidRDefault="00A01725" w:rsidP="00732E2E">
      <w:pPr>
        <w:pStyle w:val="ListParagraph"/>
        <w:ind w:left="3119" w:hanging="2399"/>
        <w:rPr>
          <w:del w:id="1295" w:author="Hase, Klaus-Rüdiger" w:date="2013-05-16T15:15:00Z"/>
          <w:rFonts w:ascii="Arial" w:hAnsi="Arial" w:cs="Arial"/>
          <w:i/>
          <w:sz w:val="22"/>
          <w:szCs w:val="22"/>
          <w:lang w:val="en-US"/>
          <w:rPrChange w:id="1296" w:author="Hase, Klaus-Rüdiger" w:date="2013-05-16T15:30:00Z">
            <w:rPr>
              <w:del w:id="1297" w:author="Hase, Klaus-Rüdiger" w:date="2013-05-16T15:15:00Z"/>
              <w:i/>
              <w:lang w:val="en-US"/>
            </w:rPr>
          </w:rPrChange>
        </w:rPr>
      </w:pPr>
      <w:r w:rsidRPr="004757BF">
        <w:rPr>
          <w:rFonts w:ascii="Arial" w:hAnsi="Arial" w:cs="Arial"/>
          <w:i/>
          <w:sz w:val="22"/>
          <w:szCs w:val="22"/>
          <w:lang w:val="en-US"/>
          <w:rPrChange w:id="1298" w:author="Hase, Klaus-Rüdiger" w:date="2013-05-16T15:30:00Z">
            <w:rPr>
              <w:i/>
              <w:lang w:val="en-US"/>
            </w:rPr>
          </w:rPrChange>
        </w:rPr>
        <w:t>All4Tec:</w:t>
      </w:r>
      <w:ins w:id="1299" w:author="Hase, Klaus-Rüdiger" w:date="2013-05-16T15:15:00Z">
        <w:r w:rsidR="00732E2E" w:rsidRPr="004757BF">
          <w:rPr>
            <w:rFonts w:ascii="Arial" w:hAnsi="Arial" w:cs="Arial"/>
            <w:i/>
            <w:sz w:val="22"/>
            <w:szCs w:val="22"/>
            <w:lang w:val="en-US"/>
            <w:rPrChange w:id="1300" w:author="Hase, Klaus-Rüdiger" w:date="2013-05-16T15:30:00Z">
              <w:rPr>
                <w:i/>
                <w:lang w:val="en-US"/>
              </w:rPr>
            </w:rPrChange>
          </w:rPr>
          <w:tab/>
        </w:r>
      </w:ins>
    </w:p>
    <w:p w:rsidR="00A01725" w:rsidRPr="004757BF" w:rsidRDefault="00A01725" w:rsidP="00732E2E">
      <w:pPr>
        <w:pStyle w:val="ListParagraph"/>
        <w:ind w:left="3119" w:hanging="2399"/>
        <w:rPr>
          <w:rFonts w:ascii="Arial" w:hAnsi="Arial" w:cs="Arial"/>
          <w:sz w:val="22"/>
          <w:szCs w:val="22"/>
          <w:lang w:val="en-US"/>
          <w:rPrChange w:id="1301" w:author="Hase, Klaus-Rüdiger" w:date="2013-05-16T15:30:00Z">
            <w:rPr>
              <w:lang w:val="en-US"/>
            </w:rPr>
          </w:rPrChange>
        </w:rPr>
      </w:pPr>
      <w:proofErr w:type="gramStart"/>
      <w:r w:rsidRPr="004757BF">
        <w:rPr>
          <w:rFonts w:ascii="Arial" w:hAnsi="Arial" w:cs="Arial"/>
          <w:sz w:val="22"/>
          <w:szCs w:val="22"/>
          <w:lang w:val="en-US"/>
          <w:rPrChange w:id="1302" w:author="Hase, Klaus-Rüdiger" w:date="2013-05-16T15:30:00Z">
            <w:rPr>
              <w:lang w:val="en-US"/>
            </w:rPr>
          </w:rPrChange>
        </w:rPr>
        <w:t>Internal assessor.</w:t>
      </w:r>
      <w:proofErr w:type="gramEnd"/>
    </w:p>
    <w:p w:rsidR="00A01725" w:rsidRPr="004757BF" w:rsidRDefault="00A01725" w:rsidP="00732E2E">
      <w:pPr>
        <w:pStyle w:val="ListParagraph"/>
        <w:ind w:left="3119" w:hanging="2399"/>
        <w:rPr>
          <w:rFonts w:ascii="Arial" w:hAnsi="Arial" w:cs="Arial"/>
          <w:sz w:val="22"/>
          <w:szCs w:val="22"/>
          <w:lang w:val="en-US"/>
          <w:rPrChange w:id="1303" w:author="Hase, Klaus-Rüdiger" w:date="2013-05-16T15:30:00Z">
            <w:rPr>
              <w:lang w:val="en-US"/>
            </w:rPr>
          </w:rPrChange>
        </w:rPr>
      </w:pPr>
    </w:p>
    <w:p w:rsidR="00A01725" w:rsidRPr="004757BF" w:rsidDel="00732E2E" w:rsidRDefault="00337F6D" w:rsidP="00732E2E">
      <w:pPr>
        <w:pStyle w:val="ListParagraph"/>
        <w:ind w:left="3119" w:hanging="2399"/>
        <w:rPr>
          <w:del w:id="1304" w:author="Hase, Klaus-Rüdiger" w:date="2013-05-16T15:15:00Z"/>
          <w:rFonts w:ascii="Arial" w:hAnsi="Arial" w:cs="Arial"/>
          <w:sz w:val="22"/>
          <w:szCs w:val="22"/>
          <w:lang w:val="en-US"/>
          <w:rPrChange w:id="1305" w:author="Hase, Klaus-Rüdiger" w:date="2013-05-16T15:30:00Z">
            <w:rPr>
              <w:del w:id="1306" w:author="Hase, Klaus-Rüdiger" w:date="2013-05-16T15:15:00Z"/>
              <w:lang w:val="en-US"/>
            </w:rPr>
          </w:rPrChange>
        </w:rPr>
      </w:pPr>
      <w:r w:rsidRPr="004757BF">
        <w:rPr>
          <w:rFonts w:ascii="Arial" w:hAnsi="Arial" w:cs="Arial"/>
          <w:i/>
          <w:sz w:val="22"/>
          <w:szCs w:val="22"/>
          <w:lang w:val="en-US"/>
          <w:rPrChange w:id="1307" w:author="Hase, Klaus-Rüdiger" w:date="2013-05-16T15:30:00Z">
            <w:rPr>
              <w:i/>
              <w:lang w:val="en-US"/>
            </w:rPr>
          </w:rPrChange>
        </w:rPr>
        <w:t xml:space="preserve">Lloyds: </w:t>
      </w:r>
      <w:ins w:id="1308" w:author="Hase, Klaus-Rüdiger" w:date="2013-05-16T15:15:00Z">
        <w:r w:rsidR="00732E2E" w:rsidRPr="004757BF">
          <w:rPr>
            <w:rFonts w:ascii="Arial" w:hAnsi="Arial" w:cs="Arial"/>
            <w:i/>
            <w:sz w:val="22"/>
            <w:szCs w:val="22"/>
            <w:lang w:val="en-US"/>
            <w:rPrChange w:id="1309" w:author="Hase, Klaus-Rüdiger" w:date="2013-05-16T15:30:00Z">
              <w:rPr>
                <w:i/>
                <w:lang w:val="en-US"/>
              </w:rPr>
            </w:rPrChange>
          </w:rPr>
          <w:tab/>
        </w:r>
      </w:ins>
    </w:p>
    <w:p w:rsidR="00337F6D" w:rsidRPr="004757BF" w:rsidRDefault="00337F6D" w:rsidP="00732E2E">
      <w:pPr>
        <w:pStyle w:val="ListParagraph"/>
        <w:ind w:left="3119" w:hanging="2399"/>
        <w:rPr>
          <w:rFonts w:ascii="Arial" w:hAnsi="Arial" w:cs="Arial"/>
          <w:sz w:val="22"/>
          <w:szCs w:val="22"/>
          <w:lang w:val="en-US"/>
          <w:rPrChange w:id="1310" w:author="Hase, Klaus-Rüdiger" w:date="2013-05-16T15:30:00Z">
            <w:rPr>
              <w:lang w:val="en-US"/>
            </w:rPr>
          </w:rPrChange>
        </w:rPr>
      </w:pPr>
      <w:proofErr w:type="gramStart"/>
      <w:r w:rsidRPr="004757BF">
        <w:rPr>
          <w:rFonts w:ascii="Arial" w:hAnsi="Arial" w:cs="Arial"/>
          <w:sz w:val="22"/>
          <w:szCs w:val="22"/>
          <w:lang w:val="en-US"/>
          <w:rPrChange w:id="1311" w:author="Hase, Klaus-Rüdiger" w:date="2013-05-16T15:30:00Z">
            <w:rPr>
              <w:lang w:val="en-US"/>
            </w:rPr>
          </w:rPrChange>
        </w:rPr>
        <w:t>Will be clarified by NS.</w:t>
      </w:r>
      <w:proofErr w:type="gramEnd"/>
    </w:p>
    <w:p w:rsidR="001D3752" w:rsidRPr="004757BF" w:rsidRDefault="001D3752" w:rsidP="00732E2E">
      <w:pPr>
        <w:pStyle w:val="ListParagraph"/>
        <w:ind w:left="1701" w:hanging="981"/>
        <w:rPr>
          <w:ins w:id="1312" w:author="Hase, Klaus-Rüdiger" w:date="2013-05-16T15:18:00Z"/>
          <w:rFonts w:ascii="Arial" w:hAnsi="Arial" w:cs="Arial"/>
          <w:sz w:val="22"/>
          <w:szCs w:val="22"/>
          <w:lang w:val="en-US"/>
          <w:rPrChange w:id="1313" w:author="Hase, Klaus-Rüdiger" w:date="2013-05-16T15:30:00Z">
            <w:rPr>
              <w:ins w:id="1314" w:author="Hase, Klaus-Rüdiger" w:date="2013-05-16T15:18:00Z"/>
              <w:lang w:val="en-US"/>
            </w:rPr>
          </w:rPrChange>
        </w:rPr>
      </w:pPr>
    </w:p>
    <w:p w:rsidR="00E65D79" w:rsidRPr="004757BF" w:rsidRDefault="00E65D79" w:rsidP="00732E2E">
      <w:pPr>
        <w:pStyle w:val="ListParagraph"/>
        <w:ind w:left="1701" w:hanging="981"/>
        <w:rPr>
          <w:rFonts w:ascii="Arial" w:hAnsi="Arial" w:cs="Arial"/>
          <w:sz w:val="22"/>
          <w:szCs w:val="22"/>
          <w:lang w:val="en-US"/>
          <w:rPrChange w:id="1315" w:author="Hase, Klaus-Rüdiger" w:date="2013-05-16T15:30:00Z">
            <w:rPr>
              <w:lang w:val="en-US"/>
            </w:rPr>
          </w:rPrChange>
        </w:rPr>
      </w:pPr>
    </w:p>
    <w:p w:rsidR="001D3752" w:rsidRPr="004757BF" w:rsidDel="00906CC1" w:rsidRDefault="001D3752" w:rsidP="005D26E0">
      <w:pPr>
        <w:pStyle w:val="ListParagraph"/>
        <w:rPr>
          <w:del w:id="1316" w:author="Hase, Klaus-Rüdiger" w:date="2013-05-16T12:51:00Z"/>
          <w:rFonts w:ascii="Arial" w:hAnsi="Arial" w:cs="Arial"/>
          <w:sz w:val="22"/>
          <w:szCs w:val="22"/>
          <w:lang w:val="en-US"/>
          <w:rPrChange w:id="1317" w:author="Hase, Klaus-Rüdiger" w:date="2013-05-16T15:30:00Z">
            <w:rPr>
              <w:del w:id="1318" w:author="Hase, Klaus-Rüdiger" w:date="2013-05-16T12:51:00Z"/>
              <w:lang w:val="en-US"/>
            </w:rPr>
          </w:rPrChange>
        </w:rPr>
      </w:pPr>
    </w:p>
    <w:p w:rsidR="00337F6D" w:rsidRPr="004757BF" w:rsidDel="00906CC1" w:rsidRDefault="00337F6D" w:rsidP="005D26E0">
      <w:pPr>
        <w:pStyle w:val="ListParagraph"/>
        <w:rPr>
          <w:del w:id="1319" w:author="Hase, Klaus-Rüdiger" w:date="2013-05-16T12:51:00Z"/>
          <w:rFonts w:ascii="Arial" w:hAnsi="Arial" w:cs="Arial"/>
          <w:sz w:val="22"/>
          <w:szCs w:val="22"/>
          <w:lang w:val="en-US"/>
          <w:rPrChange w:id="1320" w:author="Hase, Klaus-Rüdiger" w:date="2013-05-16T15:30:00Z">
            <w:rPr>
              <w:del w:id="1321" w:author="Hase, Klaus-Rüdiger" w:date="2013-05-16T12:51:00Z"/>
              <w:lang w:val="en-US"/>
            </w:rPr>
          </w:rPrChange>
        </w:rPr>
      </w:pPr>
    </w:p>
    <w:p w:rsidR="00337F6D" w:rsidRPr="004757BF" w:rsidRDefault="00337F6D" w:rsidP="005D26E0">
      <w:pPr>
        <w:pStyle w:val="ListParagraph"/>
        <w:rPr>
          <w:rFonts w:ascii="Arial" w:hAnsi="Arial" w:cs="Arial"/>
          <w:sz w:val="22"/>
          <w:szCs w:val="22"/>
          <w:lang w:val="en-US"/>
          <w:rPrChange w:id="1322" w:author="Hase, Klaus-Rüdiger" w:date="2013-05-16T15:30:00Z">
            <w:rPr>
              <w:lang w:val="en-US"/>
            </w:rPr>
          </w:rPrChange>
        </w:rPr>
      </w:pPr>
    </w:p>
    <w:p w:rsidR="001853DA" w:rsidRPr="004757BF" w:rsidRDefault="00955919" w:rsidP="00955919">
      <w:pPr>
        <w:pStyle w:val="ListParagraph"/>
        <w:numPr>
          <w:ilvl w:val="1"/>
          <w:numId w:val="2"/>
        </w:numPr>
        <w:rPr>
          <w:rFonts w:ascii="Arial" w:hAnsi="Arial" w:cs="Arial"/>
          <w:b/>
          <w:sz w:val="22"/>
          <w:szCs w:val="22"/>
          <w:u w:val="single"/>
          <w:lang w:val="en-US"/>
          <w:rPrChange w:id="1323" w:author="Hase, Klaus-Rüdiger" w:date="2013-05-16T15:30:00Z">
            <w:rPr>
              <w:b/>
              <w:u w:val="single"/>
              <w:lang w:val="en-US"/>
            </w:rPr>
          </w:rPrChange>
        </w:rPr>
      </w:pPr>
      <w:proofErr w:type="spellStart"/>
      <w:r w:rsidRPr="004757BF">
        <w:rPr>
          <w:rFonts w:ascii="Arial" w:hAnsi="Arial" w:cs="Arial"/>
          <w:b/>
          <w:sz w:val="22"/>
          <w:szCs w:val="22"/>
          <w:u w:val="single"/>
          <w:lang w:val="en-US"/>
          <w:rPrChange w:id="1324" w:author="Hase, Klaus-Rüdiger" w:date="2013-05-16T15:30:00Z">
            <w:rPr>
              <w:b/>
              <w:u w:val="single"/>
              <w:lang w:val="en-US"/>
            </w:rPr>
          </w:rPrChange>
        </w:rPr>
        <w:t>Oranization</w:t>
      </w:r>
      <w:proofErr w:type="spellEnd"/>
      <w:r w:rsidRPr="004757BF">
        <w:rPr>
          <w:rFonts w:ascii="Arial" w:hAnsi="Arial" w:cs="Arial"/>
          <w:b/>
          <w:sz w:val="22"/>
          <w:szCs w:val="22"/>
          <w:u w:val="single"/>
          <w:lang w:val="en-US"/>
          <w:rPrChange w:id="1325" w:author="Hase, Klaus-Rüdiger" w:date="2013-05-16T15:30:00Z">
            <w:rPr>
              <w:b/>
              <w:u w:val="single"/>
              <w:lang w:val="en-US"/>
            </w:rPr>
          </w:rPrChange>
        </w:rPr>
        <w:t xml:space="preserve"> of the SSRS working Groups </w:t>
      </w:r>
    </w:p>
    <w:p w:rsidR="00955919" w:rsidRPr="004757BF" w:rsidRDefault="00955919" w:rsidP="00955919">
      <w:pPr>
        <w:ind w:left="720"/>
        <w:rPr>
          <w:rFonts w:ascii="Arial" w:hAnsi="Arial" w:cs="Arial"/>
          <w:b/>
          <w:sz w:val="22"/>
          <w:szCs w:val="22"/>
          <w:u w:val="single"/>
          <w:lang w:val="en-US"/>
          <w:rPrChange w:id="1326" w:author="Hase, Klaus-Rüdiger" w:date="2013-05-16T15:30:00Z">
            <w:rPr>
              <w:b/>
              <w:u w:val="single"/>
              <w:lang w:val="en-US"/>
            </w:rPr>
          </w:rPrChange>
        </w:rPr>
      </w:pPr>
    </w:p>
    <w:p w:rsidR="00955919" w:rsidRPr="004757BF" w:rsidRDefault="00955919" w:rsidP="00955919">
      <w:pPr>
        <w:ind w:left="720"/>
        <w:rPr>
          <w:rFonts w:ascii="Arial" w:hAnsi="Arial" w:cs="Arial"/>
          <w:sz w:val="22"/>
          <w:szCs w:val="22"/>
          <w:lang w:val="en-US"/>
          <w:rPrChange w:id="1327" w:author="Hase, Klaus-Rüdiger" w:date="2013-05-16T15:30:00Z">
            <w:rPr>
              <w:lang w:val="en-US"/>
            </w:rPr>
          </w:rPrChange>
        </w:rPr>
      </w:pPr>
      <w:r w:rsidRPr="004757BF">
        <w:rPr>
          <w:rFonts w:ascii="Arial" w:hAnsi="Arial" w:cs="Arial"/>
          <w:i/>
          <w:sz w:val="22"/>
          <w:szCs w:val="22"/>
          <w:lang w:val="en-US"/>
          <w:rPrChange w:id="1328" w:author="Hase, Klaus-Rüdiger" w:date="2013-05-16T15:30:00Z">
            <w:rPr>
              <w:i/>
              <w:lang w:val="en-US"/>
            </w:rPr>
          </w:rPrChange>
        </w:rPr>
        <w:t xml:space="preserve">NS: </w:t>
      </w:r>
      <w:r w:rsidRPr="004757BF">
        <w:rPr>
          <w:rFonts w:ascii="Arial" w:hAnsi="Arial" w:cs="Arial"/>
          <w:sz w:val="22"/>
          <w:szCs w:val="22"/>
          <w:lang w:val="en-US"/>
          <w:rPrChange w:id="1329" w:author="Hase, Klaus-Rüdiger" w:date="2013-05-16T15:30:00Z">
            <w:rPr>
              <w:lang w:val="en-US"/>
            </w:rPr>
          </w:rPrChange>
        </w:rPr>
        <w:t xml:space="preserve">is proposing to have a “Requirements and criteria working group” with all the </w:t>
      </w:r>
    </w:p>
    <w:p w:rsidR="00955919" w:rsidRPr="004757BF" w:rsidRDefault="00955919" w:rsidP="00955919">
      <w:pPr>
        <w:ind w:left="720"/>
        <w:rPr>
          <w:rFonts w:ascii="Arial" w:hAnsi="Arial" w:cs="Arial"/>
          <w:sz w:val="22"/>
          <w:szCs w:val="22"/>
          <w:lang w:val="en-US"/>
          <w:rPrChange w:id="1330" w:author="Hase, Klaus-Rüdiger" w:date="2013-05-16T15:30:00Z">
            <w:rPr>
              <w:lang w:val="en-US"/>
            </w:rPr>
          </w:rPrChange>
        </w:rPr>
      </w:pPr>
      <w:proofErr w:type="gramStart"/>
      <w:r w:rsidRPr="004757BF">
        <w:rPr>
          <w:rFonts w:ascii="Arial" w:hAnsi="Arial" w:cs="Arial"/>
          <w:sz w:val="22"/>
          <w:szCs w:val="22"/>
          <w:lang w:val="en-US"/>
          <w:rPrChange w:id="1331" w:author="Hase, Klaus-Rüdiger" w:date="2013-05-16T15:30:00Z">
            <w:rPr>
              <w:lang w:val="en-US"/>
            </w:rPr>
          </w:rPrChange>
        </w:rPr>
        <w:t>RU´s and IM´s from the openETCS c</w:t>
      </w:r>
      <w:r w:rsidR="009D11AC" w:rsidRPr="004757BF">
        <w:rPr>
          <w:rFonts w:ascii="Arial" w:hAnsi="Arial" w:cs="Arial"/>
          <w:sz w:val="22"/>
          <w:szCs w:val="22"/>
          <w:lang w:val="en-US"/>
          <w:rPrChange w:id="1332" w:author="Hase, Klaus-Rüdiger" w:date="2013-05-16T15:30:00Z">
            <w:rPr>
              <w:lang w:val="en-US"/>
            </w:rPr>
          </w:rPrChange>
        </w:rPr>
        <w:t>onsortium.</w:t>
      </w:r>
      <w:proofErr w:type="gramEnd"/>
    </w:p>
    <w:p w:rsidR="00955919" w:rsidRPr="004757BF" w:rsidRDefault="00955919" w:rsidP="009D11AC">
      <w:pPr>
        <w:ind w:left="720"/>
        <w:rPr>
          <w:rFonts w:ascii="Arial" w:hAnsi="Arial" w:cs="Arial"/>
          <w:sz w:val="22"/>
          <w:szCs w:val="22"/>
          <w:lang w:val="en-US"/>
          <w:rPrChange w:id="1333" w:author="Hase, Klaus-Rüdiger" w:date="2013-05-16T15:30:00Z">
            <w:rPr>
              <w:lang w:val="en-US"/>
            </w:rPr>
          </w:rPrChange>
        </w:rPr>
      </w:pPr>
      <w:r w:rsidRPr="004757BF">
        <w:rPr>
          <w:rFonts w:ascii="Arial" w:hAnsi="Arial" w:cs="Arial"/>
          <w:sz w:val="22"/>
          <w:szCs w:val="22"/>
          <w:lang w:val="en-US"/>
          <w:rPrChange w:id="1334" w:author="Hase, Klaus-Rüdiger" w:date="2013-05-16T15:30:00Z">
            <w:rPr>
              <w:lang w:val="en-US"/>
            </w:rPr>
          </w:rPrChange>
        </w:rPr>
        <w:t>F</w:t>
      </w:r>
      <w:r w:rsidR="009D11AC" w:rsidRPr="004757BF">
        <w:rPr>
          <w:rFonts w:ascii="Arial" w:hAnsi="Arial" w:cs="Arial"/>
          <w:sz w:val="22"/>
          <w:szCs w:val="22"/>
          <w:lang w:val="en-US"/>
          <w:rPrChange w:id="1335" w:author="Hase, Klaus-Rüdiger" w:date="2013-05-16T15:30:00Z">
            <w:rPr>
              <w:lang w:val="en-US"/>
            </w:rPr>
          </w:rPrChange>
        </w:rPr>
        <w:t>urth</w:t>
      </w:r>
      <w:r w:rsidRPr="004757BF">
        <w:rPr>
          <w:rFonts w:ascii="Arial" w:hAnsi="Arial" w:cs="Arial"/>
          <w:sz w:val="22"/>
          <w:szCs w:val="22"/>
          <w:lang w:val="en-US"/>
          <w:rPrChange w:id="1336" w:author="Hase, Klaus-Rüdiger" w:date="2013-05-16T15:30:00Z">
            <w:rPr>
              <w:lang w:val="en-US"/>
            </w:rPr>
          </w:rPrChange>
        </w:rPr>
        <w:t xml:space="preserve">ermore </w:t>
      </w:r>
      <w:proofErr w:type="gramStart"/>
      <w:r w:rsidRPr="004757BF">
        <w:rPr>
          <w:rFonts w:ascii="Arial" w:hAnsi="Arial" w:cs="Arial"/>
          <w:sz w:val="22"/>
          <w:szCs w:val="22"/>
          <w:lang w:val="en-US"/>
          <w:rPrChange w:id="1337" w:author="Hase, Klaus-Rüdiger" w:date="2013-05-16T15:30:00Z">
            <w:rPr>
              <w:lang w:val="en-US"/>
            </w:rPr>
          </w:rPrChange>
        </w:rPr>
        <w:t>a</w:t>
      </w:r>
      <w:proofErr w:type="gramEnd"/>
      <w:r w:rsidRPr="004757BF">
        <w:rPr>
          <w:rFonts w:ascii="Arial" w:hAnsi="Arial" w:cs="Arial"/>
          <w:sz w:val="22"/>
          <w:szCs w:val="22"/>
          <w:lang w:val="en-US"/>
          <w:rPrChange w:id="1338" w:author="Hase, Klaus-Rüdiger" w:date="2013-05-16T15:30:00Z">
            <w:rPr>
              <w:lang w:val="en-US"/>
            </w:rPr>
          </w:rPrChange>
        </w:rPr>
        <w:t xml:space="preserve"> “ERTMS Expert team working group” will be responsible for the </w:t>
      </w:r>
      <w:ins w:id="1339" w:author="Hase, Klaus-Rüdiger" w:date="2013-05-16T12:52:00Z">
        <w:r w:rsidR="00906CC1" w:rsidRPr="004757BF">
          <w:rPr>
            <w:rFonts w:ascii="Arial" w:hAnsi="Arial" w:cs="Arial"/>
            <w:sz w:val="22"/>
            <w:szCs w:val="22"/>
            <w:lang w:val="en-US"/>
            <w:rPrChange w:id="1340" w:author="Hase, Klaus-Rüdiger" w:date="2013-05-16T15:30:00Z">
              <w:rPr>
                <w:lang w:val="en-US"/>
              </w:rPr>
            </w:rPrChange>
          </w:rPr>
          <w:t>creation</w:t>
        </w:r>
      </w:ins>
      <w:del w:id="1341" w:author="Hase, Klaus-Rüdiger" w:date="2013-05-16T12:52:00Z">
        <w:r w:rsidRPr="004757BF" w:rsidDel="00906CC1">
          <w:rPr>
            <w:rFonts w:ascii="Arial" w:hAnsi="Arial" w:cs="Arial"/>
            <w:sz w:val="22"/>
            <w:szCs w:val="22"/>
            <w:lang w:val="en-US"/>
            <w:rPrChange w:id="1342" w:author="Hase, Klaus-Rüdiger" w:date="2013-05-16T15:30:00Z">
              <w:rPr>
                <w:lang w:val="en-US"/>
              </w:rPr>
            </w:rPrChange>
          </w:rPr>
          <w:delText>rewriting</w:delText>
        </w:r>
      </w:del>
      <w:r w:rsidRPr="004757BF">
        <w:rPr>
          <w:rFonts w:ascii="Arial" w:hAnsi="Arial" w:cs="Arial"/>
          <w:sz w:val="22"/>
          <w:szCs w:val="22"/>
          <w:lang w:val="en-US"/>
          <w:rPrChange w:id="1343" w:author="Hase, Klaus-Rüdiger" w:date="2013-05-16T15:30:00Z">
            <w:rPr>
              <w:lang w:val="en-US"/>
            </w:rPr>
          </w:rPrChange>
        </w:rPr>
        <w:t xml:space="preserve"> of the SSRS with all the ERTMS Experts from the openETCS consortium. </w:t>
      </w:r>
    </w:p>
    <w:p w:rsidR="00955919" w:rsidRPr="004757BF" w:rsidRDefault="00955919" w:rsidP="00955919">
      <w:pPr>
        <w:ind w:left="720"/>
        <w:rPr>
          <w:rFonts w:ascii="Arial" w:hAnsi="Arial" w:cs="Arial"/>
          <w:sz w:val="22"/>
          <w:szCs w:val="22"/>
          <w:lang w:val="en-US"/>
          <w:rPrChange w:id="1344" w:author="Hase, Klaus-Rüdiger" w:date="2013-05-16T15:30:00Z">
            <w:rPr>
              <w:lang w:val="en-US"/>
            </w:rPr>
          </w:rPrChange>
        </w:rPr>
      </w:pPr>
      <w:bookmarkStart w:id="1345" w:name="_GoBack"/>
      <w:bookmarkEnd w:id="1345"/>
    </w:p>
    <w:p w:rsidR="00955919" w:rsidRPr="004757BF" w:rsidRDefault="00955919" w:rsidP="00955919">
      <w:pPr>
        <w:ind w:left="720"/>
        <w:rPr>
          <w:rFonts w:ascii="Arial" w:hAnsi="Arial" w:cs="Arial"/>
          <w:sz w:val="22"/>
          <w:szCs w:val="22"/>
          <w:lang w:val="en-US"/>
          <w:rPrChange w:id="1346" w:author="Hase, Klaus-Rüdiger" w:date="2013-05-16T15:30:00Z">
            <w:rPr>
              <w:lang w:val="en-US"/>
            </w:rPr>
          </w:rPrChange>
        </w:rPr>
      </w:pPr>
      <w:r w:rsidRPr="004757BF">
        <w:rPr>
          <w:rFonts w:ascii="Arial" w:hAnsi="Arial" w:cs="Arial"/>
          <w:sz w:val="22"/>
          <w:szCs w:val="22"/>
          <w:lang w:val="en-US"/>
          <w:rPrChange w:id="1347" w:author="Hase, Klaus-Rüdiger" w:date="2013-05-16T15:30:00Z">
            <w:rPr>
              <w:lang w:val="en-US"/>
            </w:rPr>
          </w:rPrChange>
        </w:rPr>
        <w:t xml:space="preserve">Mr. Gilles </w:t>
      </w:r>
      <w:proofErr w:type="spellStart"/>
      <w:r w:rsidRPr="004757BF">
        <w:rPr>
          <w:rFonts w:ascii="Arial" w:hAnsi="Arial" w:cs="Arial"/>
          <w:sz w:val="22"/>
          <w:szCs w:val="22"/>
          <w:lang w:val="en-US"/>
          <w:rPrChange w:id="1348" w:author="Hase, Klaus-Rüdiger" w:date="2013-05-16T15:30:00Z">
            <w:rPr>
              <w:lang w:val="en-US"/>
            </w:rPr>
          </w:rPrChange>
        </w:rPr>
        <w:t>Dalmas</w:t>
      </w:r>
      <w:proofErr w:type="spellEnd"/>
      <w:r w:rsidRPr="004757BF">
        <w:rPr>
          <w:rFonts w:ascii="Arial" w:hAnsi="Arial" w:cs="Arial"/>
          <w:sz w:val="22"/>
          <w:szCs w:val="22"/>
          <w:lang w:val="en-US"/>
          <w:rPrChange w:id="1349" w:author="Hase, Klaus-Rüdiger" w:date="2013-05-16T15:30:00Z">
            <w:rPr>
              <w:lang w:val="en-US"/>
            </w:rPr>
          </w:rPrChange>
        </w:rPr>
        <w:t xml:space="preserve"> (SNCF) was chosen as the leader </w:t>
      </w:r>
      <w:r w:rsidR="009D11AC" w:rsidRPr="004757BF">
        <w:rPr>
          <w:rFonts w:ascii="Arial" w:hAnsi="Arial" w:cs="Arial"/>
          <w:sz w:val="22"/>
          <w:szCs w:val="22"/>
          <w:lang w:val="en-US"/>
          <w:rPrChange w:id="1350" w:author="Hase, Klaus-Rüdiger" w:date="2013-05-16T15:30:00Z">
            <w:rPr>
              <w:lang w:val="en-US"/>
            </w:rPr>
          </w:rPrChange>
        </w:rPr>
        <w:t xml:space="preserve">for the </w:t>
      </w:r>
      <w:r w:rsidRPr="004757BF">
        <w:rPr>
          <w:rFonts w:ascii="Arial" w:hAnsi="Arial" w:cs="Arial"/>
          <w:sz w:val="22"/>
          <w:szCs w:val="22"/>
          <w:lang w:val="en-US"/>
          <w:rPrChange w:id="1351" w:author="Hase, Klaus-Rüdiger" w:date="2013-05-16T15:30:00Z">
            <w:rPr>
              <w:lang w:val="en-US"/>
            </w:rPr>
          </w:rPrChange>
        </w:rPr>
        <w:t>“requirements and criteria working group”.</w:t>
      </w:r>
    </w:p>
    <w:p w:rsidR="00955919" w:rsidRPr="004757BF" w:rsidRDefault="00955919" w:rsidP="00955919">
      <w:pPr>
        <w:ind w:left="720"/>
        <w:rPr>
          <w:rFonts w:ascii="Arial" w:hAnsi="Arial" w:cs="Arial"/>
          <w:sz w:val="22"/>
          <w:szCs w:val="22"/>
          <w:lang w:val="en-US"/>
          <w:rPrChange w:id="1352" w:author="Hase, Klaus-Rüdiger" w:date="2013-05-16T15:30:00Z">
            <w:rPr>
              <w:lang w:val="en-US"/>
            </w:rPr>
          </w:rPrChange>
        </w:rPr>
      </w:pPr>
    </w:p>
    <w:p w:rsidR="00955919" w:rsidRPr="004757BF" w:rsidRDefault="00955919" w:rsidP="00955919">
      <w:pPr>
        <w:ind w:left="720"/>
        <w:rPr>
          <w:rFonts w:ascii="Arial" w:hAnsi="Arial" w:cs="Arial"/>
          <w:sz w:val="22"/>
          <w:szCs w:val="22"/>
          <w:lang w:val="en-US"/>
          <w:rPrChange w:id="1353" w:author="Hase, Klaus-Rüdiger" w:date="2013-05-16T15:30:00Z">
            <w:rPr>
              <w:lang w:val="en-US"/>
            </w:rPr>
          </w:rPrChange>
        </w:rPr>
      </w:pPr>
      <w:r w:rsidRPr="004757BF">
        <w:rPr>
          <w:rFonts w:ascii="Arial" w:hAnsi="Arial" w:cs="Arial"/>
          <w:sz w:val="22"/>
          <w:szCs w:val="22"/>
          <w:lang w:val="en-US"/>
          <w:rPrChange w:id="1354" w:author="Hase, Klaus-Rüdiger" w:date="2013-05-16T15:30:00Z">
            <w:rPr>
              <w:lang w:val="en-US"/>
            </w:rPr>
          </w:rPrChange>
        </w:rPr>
        <w:t xml:space="preserve">Mr. Giovanni </w:t>
      </w:r>
      <w:proofErr w:type="spellStart"/>
      <w:r w:rsidRPr="004757BF">
        <w:rPr>
          <w:rFonts w:ascii="Arial" w:hAnsi="Arial" w:cs="Arial"/>
          <w:sz w:val="22"/>
          <w:szCs w:val="22"/>
          <w:lang w:val="en-US"/>
          <w:rPrChange w:id="1355" w:author="Hase, Klaus-Rüdiger" w:date="2013-05-16T15:30:00Z">
            <w:rPr>
              <w:lang w:val="en-US"/>
            </w:rPr>
          </w:rPrChange>
        </w:rPr>
        <w:t>Zanelli</w:t>
      </w:r>
      <w:proofErr w:type="spellEnd"/>
      <w:r w:rsidRPr="004757BF">
        <w:rPr>
          <w:rFonts w:ascii="Arial" w:hAnsi="Arial" w:cs="Arial"/>
          <w:sz w:val="22"/>
          <w:szCs w:val="22"/>
          <w:lang w:val="en-US"/>
          <w:rPrChange w:id="1356" w:author="Hase, Klaus-Rüdiger" w:date="2013-05-16T15:30:00Z">
            <w:rPr>
              <w:lang w:val="en-US"/>
            </w:rPr>
          </w:rPrChange>
        </w:rPr>
        <w:t xml:space="preserve"> (GE Transportation) was asking by the industry partner to overtake the lead of the ERTMS experts group </w:t>
      </w:r>
      <w:r w:rsidR="009D11AC" w:rsidRPr="004757BF">
        <w:rPr>
          <w:rFonts w:ascii="Arial" w:hAnsi="Arial" w:cs="Arial"/>
          <w:sz w:val="22"/>
          <w:szCs w:val="22"/>
          <w:lang w:val="en-US"/>
          <w:rPrChange w:id="1357" w:author="Hase, Klaus-Rüdiger" w:date="2013-05-16T15:30:00Z">
            <w:rPr>
              <w:lang w:val="en-US"/>
            </w:rPr>
          </w:rPrChange>
        </w:rPr>
        <w:t>–</w:t>
      </w:r>
      <w:r w:rsidRPr="004757BF">
        <w:rPr>
          <w:rFonts w:ascii="Arial" w:hAnsi="Arial" w:cs="Arial"/>
          <w:sz w:val="22"/>
          <w:szCs w:val="22"/>
          <w:lang w:val="en-US"/>
          <w:rPrChange w:id="1358" w:author="Hase, Klaus-Rüdiger" w:date="2013-05-16T15:30:00Z">
            <w:rPr>
              <w:lang w:val="en-US"/>
            </w:rPr>
          </w:rPrChange>
        </w:rPr>
        <w:t xml:space="preserve"> </w:t>
      </w:r>
      <w:r w:rsidR="009D11AC" w:rsidRPr="004757BF">
        <w:rPr>
          <w:rFonts w:ascii="Arial" w:hAnsi="Arial" w:cs="Arial"/>
          <w:sz w:val="22"/>
          <w:szCs w:val="22"/>
          <w:lang w:val="en-US"/>
          <w:rPrChange w:id="1359" w:author="Hase, Klaus-Rüdiger" w:date="2013-05-16T15:30:00Z">
            <w:rPr>
              <w:lang w:val="en-US"/>
            </w:rPr>
          </w:rPrChange>
        </w:rPr>
        <w:t>must be considered by the management and will be responded by 26</w:t>
      </w:r>
      <w:r w:rsidR="009D11AC" w:rsidRPr="004757BF">
        <w:rPr>
          <w:rFonts w:ascii="Arial" w:hAnsi="Arial" w:cs="Arial"/>
          <w:sz w:val="22"/>
          <w:szCs w:val="22"/>
          <w:vertAlign w:val="superscript"/>
          <w:lang w:val="en-US"/>
          <w:rPrChange w:id="1360" w:author="Hase, Klaus-Rüdiger" w:date="2013-05-16T15:30:00Z">
            <w:rPr>
              <w:vertAlign w:val="superscript"/>
              <w:lang w:val="en-US"/>
            </w:rPr>
          </w:rPrChange>
        </w:rPr>
        <w:t>th</w:t>
      </w:r>
      <w:r w:rsidR="009D11AC" w:rsidRPr="004757BF">
        <w:rPr>
          <w:rFonts w:ascii="Arial" w:hAnsi="Arial" w:cs="Arial"/>
          <w:sz w:val="22"/>
          <w:szCs w:val="22"/>
          <w:lang w:val="en-US"/>
          <w:rPrChange w:id="1361" w:author="Hase, Klaus-Rüdiger" w:date="2013-05-16T15:30:00Z">
            <w:rPr>
              <w:lang w:val="en-US"/>
            </w:rPr>
          </w:rPrChange>
        </w:rPr>
        <w:t xml:space="preserve"> of </w:t>
      </w:r>
      <w:proofErr w:type="gramStart"/>
      <w:ins w:id="1362" w:author="Hase, Klaus-Rüdiger" w:date="2013-05-16T12:58:00Z">
        <w:r w:rsidR="00906CC1" w:rsidRPr="004757BF">
          <w:rPr>
            <w:rFonts w:ascii="Arial" w:hAnsi="Arial" w:cs="Arial"/>
            <w:sz w:val="22"/>
            <w:szCs w:val="22"/>
            <w:lang w:val="en-US"/>
            <w:rPrChange w:id="1363" w:author="Hase, Klaus-Rüdiger" w:date="2013-05-16T15:30:00Z">
              <w:rPr>
                <w:lang w:val="en-US"/>
              </w:rPr>
            </w:rPrChange>
          </w:rPr>
          <w:t>A</w:t>
        </w:r>
      </w:ins>
      <w:proofErr w:type="gramEnd"/>
      <w:del w:id="1364" w:author="Hase, Klaus-Rüdiger" w:date="2013-05-16T12:58:00Z">
        <w:r w:rsidR="009D11AC" w:rsidRPr="004757BF" w:rsidDel="00906CC1">
          <w:rPr>
            <w:rFonts w:ascii="Arial" w:hAnsi="Arial" w:cs="Arial"/>
            <w:sz w:val="22"/>
            <w:szCs w:val="22"/>
            <w:lang w:val="en-US"/>
            <w:rPrChange w:id="1365" w:author="Hase, Klaus-Rüdiger" w:date="2013-05-16T15:30:00Z">
              <w:rPr>
                <w:lang w:val="en-US"/>
              </w:rPr>
            </w:rPrChange>
          </w:rPr>
          <w:delText>a</w:delText>
        </w:r>
      </w:del>
      <w:r w:rsidR="009D11AC" w:rsidRPr="004757BF">
        <w:rPr>
          <w:rFonts w:ascii="Arial" w:hAnsi="Arial" w:cs="Arial"/>
          <w:sz w:val="22"/>
          <w:szCs w:val="22"/>
          <w:lang w:val="en-US"/>
          <w:rPrChange w:id="1366" w:author="Hase, Klaus-Rüdiger" w:date="2013-05-16T15:30:00Z">
            <w:rPr>
              <w:lang w:val="en-US"/>
            </w:rPr>
          </w:rPrChange>
        </w:rPr>
        <w:t>pril.</w:t>
      </w:r>
    </w:p>
    <w:p w:rsidR="009D11AC" w:rsidRPr="004757BF" w:rsidRDefault="009D11AC" w:rsidP="00955919">
      <w:pPr>
        <w:ind w:left="720"/>
        <w:rPr>
          <w:rFonts w:ascii="Arial" w:hAnsi="Arial" w:cs="Arial"/>
          <w:sz w:val="22"/>
          <w:szCs w:val="22"/>
          <w:lang w:val="en-US"/>
          <w:rPrChange w:id="1367" w:author="Hase, Klaus-Rüdiger" w:date="2013-05-16T15:30:00Z">
            <w:rPr>
              <w:lang w:val="en-US"/>
            </w:rPr>
          </w:rPrChange>
        </w:rPr>
      </w:pPr>
    </w:p>
    <w:p w:rsidR="009D11AC" w:rsidRPr="004757BF" w:rsidRDefault="00906CC1" w:rsidP="00955919">
      <w:pPr>
        <w:ind w:left="720"/>
        <w:rPr>
          <w:rFonts w:ascii="Arial" w:hAnsi="Arial" w:cs="Arial"/>
          <w:sz w:val="22"/>
          <w:szCs w:val="22"/>
          <w:lang w:val="en-US"/>
          <w:rPrChange w:id="1368" w:author="Hase, Klaus-Rüdiger" w:date="2013-05-16T15:30:00Z">
            <w:rPr>
              <w:lang w:val="en-US"/>
            </w:rPr>
          </w:rPrChange>
        </w:rPr>
      </w:pPr>
      <w:ins w:id="1369" w:author="Hase, Klaus-Rüdiger" w:date="2013-05-16T12:58:00Z">
        <w:r w:rsidRPr="004757BF">
          <w:rPr>
            <w:rFonts w:ascii="Arial" w:hAnsi="Arial" w:cs="Arial"/>
            <w:sz w:val="22"/>
            <w:szCs w:val="22"/>
            <w:lang w:val="en-US"/>
            <w:rPrChange w:id="1370" w:author="Hase, Klaus-Rüdiger" w:date="2013-05-16T15:30:00Z">
              <w:rPr>
                <w:lang w:val="en-US"/>
              </w:rPr>
            </w:rPrChange>
          </w:rPr>
          <w:t xml:space="preserve">Dr. Klaus-Rüdiger Hase </w:t>
        </w:r>
      </w:ins>
      <w:ins w:id="1371" w:author="Hase, Klaus-Rüdiger" w:date="2013-05-16T12:59:00Z">
        <w:r w:rsidRPr="004757BF">
          <w:rPr>
            <w:rFonts w:ascii="Arial" w:hAnsi="Arial" w:cs="Arial"/>
            <w:sz w:val="22"/>
            <w:szCs w:val="22"/>
            <w:lang w:val="en-US"/>
            <w:rPrChange w:id="1372" w:author="Hase, Klaus-Rüdiger" w:date="2013-05-16T15:30:00Z">
              <w:rPr>
                <w:lang w:val="en-US"/>
              </w:rPr>
            </w:rPrChange>
          </w:rPr>
          <w:t xml:space="preserve">(DB) </w:t>
        </w:r>
      </w:ins>
      <w:ins w:id="1373" w:author="Hase, Klaus-Rüdiger" w:date="2013-05-16T12:58:00Z">
        <w:r w:rsidRPr="004757BF">
          <w:rPr>
            <w:rFonts w:ascii="Arial" w:hAnsi="Arial" w:cs="Arial"/>
            <w:sz w:val="22"/>
            <w:szCs w:val="22"/>
            <w:lang w:val="en-US"/>
            <w:rPrChange w:id="1374" w:author="Hase, Klaus-Rüdiger" w:date="2013-05-16T15:30:00Z">
              <w:rPr>
                <w:lang w:val="en-US"/>
              </w:rPr>
            </w:rPrChange>
          </w:rPr>
          <w:t xml:space="preserve">has stated that he wants to avoid a </w:t>
        </w:r>
      </w:ins>
      <w:ins w:id="1375" w:author="Hase, Klaus-Rüdiger" w:date="2013-05-16T12:59:00Z">
        <w:r w:rsidRPr="004757BF">
          <w:rPr>
            <w:rFonts w:ascii="Arial" w:hAnsi="Arial" w:cs="Arial"/>
            <w:sz w:val="22"/>
            <w:szCs w:val="22"/>
            <w:lang w:val="en-US"/>
            <w:rPrChange w:id="1376" w:author="Hase, Klaus-Rüdiger" w:date="2013-05-16T15:30:00Z">
              <w:rPr>
                <w:lang w:val="en-US"/>
              </w:rPr>
            </w:rPrChange>
          </w:rPr>
          <w:t xml:space="preserve">deadlock situation </w:t>
        </w:r>
      </w:ins>
      <w:ins w:id="1377" w:author="Hase, Klaus-Rüdiger" w:date="2013-05-16T13:00:00Z">
        <w:r w:rsidR="00026A23" w:rsidRPr="004757BF">
          <w:rPr>
            <w:rFonts w:ascii="Arial" w:hAnsi="Arial" w:cs="Arial"/>
            <w:sz w:val="22"/>
            <w:szCs w:val="22"/>
            <w:lang w:val="en-US"/>
            <w:rPrChange w:id="1378" w:author="Hase, Klaus-Rüdiger" w:date="2013-05-16T15:30:00Z">
              <w:rPr>
                <w:lang w:val="en-US"/>
              </w:rPr>
            </w:rPrChange>
          </w:rPr>
          <w:t xml:space="preserve">in case that no one from the industrial or railway organizations is willing to accept the lead for the </w:t>
        </w:r>
      </w:ins>
      <w:ins w:id="1379" w:author="Hase, Klaus-Rüdiger" w:date="2013-05-16T13:01:00Z">
        <w:r w:rsidR="00026A23" w:rsidRPr="004757BF">
          <w:rPr>
            <w:rFonts w:ascii="Arial" w:hAnsi="Arial" w:cs="Arial"/>
            <w:sz w:val="22"/>
            <w:szCs w:val="22"/>
            <w:lang w:val="en-US"/>
            <w:rPrChange w:id="1380" w:author="Hase, Klaus-Rüdiger" w:date="2013-05-16T15:30:00Z">
              <w:rPr>
                <w:lang w:val="en-US"/>
              </w:rPr>
            </w:rPrChange>
          </w:rPr>
          <w:t xml:space="preserve">expert team </w:t>
        </w:r>
      </w:ins>
      <w:ins w:id="1381" w:author="Hase, Klaus-Rüdiger" w:date="2013-05-16T13:00:00Z">
        <w:r w:rsidR="00026A23" w:rsidRPr="004757BF">
          <w:rPr>
            <w:rFonts w:ascii="Arial" w:hAnsi="Arial" w:cs="Arial"/>
            <w:sz w:val="22"/>
            <w:szCs w:val="22"/>
            <w:lang w:val="en-US"/>
            <w:rPrChange w:id="1382" w:author="Hase, Klaus-Rüdiger" w:date="2013-05-16T15:30:00Z">
              <w:rPr>
                <w:lang w:val="en-US"/>
              </w:rPr>
            </w:rPrChange>
          </w:rPr>
          <w:t>creati</w:t>
        </w:r>
      </w:ins>
      <w:ins w:id="1383" w:author="Hase, Klaus-Rüdiger" w:date="2013-05-16T13:02:00Z">
        <w:r w:rsidR="00026A23" w:rsidRPr="004757BF">
          <w:rPr>
            <w:rFonts w:ascii="Arial" w:hAnsi="Arial" w:cs="Arial"/>
            <w:sz w:val="22"/>
            <w:szCs w:val="22"/>
            <w:lang w:val="en-US"/>
            <w:rPrChange w:id="1384" w:author="Hase, Klaus-Rüdiger" w:date="2013-05-16T15:30:00Z">
              <w:rPr>
                <w:lang w:val="en-US"/>
              </w:rPr>
            </w:rPrChange>
          </w:rPr>
          <w:t xml:space="preserve">ng </w:t>
        </w:r>
      </w:ins>
      <w:ins w:id="1385" w:author="Hase, Klaus-Rüdiger" w:date="2013-05-16T13:00:00Z">
        <w:r w:rsidR="00026A23" w:rsidRPr="004757BF">
          <w:rPr>
            <w:rFonts w:ascii="Arial" w:hAnsi="Arial" w:cs="Arial"/>
            <w:sz w:val="22"/>
            <w:szCs w:val="22"/>
            <w:lang w:val="en-US"/>
            <w:rPrChange w:id="1386" w:author="Hase, Klaus-Rüdiger" w:date="2013-05-16T15:30:00Z">
              <w:rPr>
                <w:lang w:val="en-US"/>
              </w:rPr>
            </w:rPrChange>
          </w:rPr>
          <w:t>the SSRS</w:t>
        </w:r>
      </w:ins>
      <w:ins w:id="1387" w:author="Hase, Klaus-Rüdiger" w:date="2013-05-16T13:02:00Z">
        <w:r w:rsidR="00026A23" w:rsidRPr="004757BF">
          <w:rPr>
            <w:rFonts w:ascii="Arial" w:hAnsi="Arial" w:cs="Arial"/>
            <w:sz w:val="22"/>
            <w:szCs w:val="22"/>
            <w:lang w:val="en-US"/>
            <w:rPrChange w:id="1388" w:author="Hase, Klaus-Rüdiger" w:date="2013-05-16T15:30:00Z">
              <w:rPr>
                <w:lang w:val="en-US"/>
              </w:rPr>
            </w:rPrChange>
          </w:rPr>
          <w:t xml:space="preserve">, he will make sure that DB will accept the </w:t>
        </w:r>
        <w:r w:rsidR="00026A23" w:rsidRPr="004757BF">
          <w:rPr>
            <w:rFonts w:ascii="Arial" w:hAnsi="Arial" w:cs="Arial"/>
            <w:sz w:val="22"/>
            <w:szCs w:val="22"/>
            <w:lang w:val="en-US"/>
            <w:rPrChange w:id="1389" w:author="Hase, Klaus-Rüdiger" w:date="2013-05-16T15:30:00Z">
              <w:rPr>
                <w:lang w:val="en-US"/>
              </w:rPr>
            </w:rPrChange>
          </w:rPr>
          <w:lastRenderedPageBreak/>
          <w:t xml:space="preserve">leadership position and will provide resources for the SSRS </w:t>
        </w:r>
      </w:ins>
      <w:ins w:id="1390" w:author="Hase, Klaus-Rüdiger" w:date="2013-05-16T13:04:00Z">
        <w:r w:rsidR="00026A23" w:rsidRPr="004757BF">
          <w:rPr>
            <w:rFonts w:ascii="Arial" w:hAnsi="Arial" w:cs="Arial"/>
            <w:sz w:val="22"/>
            <w:szCs w:val="22"/>
            <w:lang w:val="en-US"/>
            <w:rPrChange w:id="1391" w:author="Hase, Klaus-Rüdiger" w:date="2013-05-16T15:30:00Z">
              <w:rPr>
                <w:lang w:val="en-US"/>
              </w:rPr>
            </w:rPrChange>
          </w:rPr>
          <w:t>expert team</w:t>
        </w:r>
      </w:ins>
      <w:ins w:id="1392" w:author="Hase, Klaus-Rüdiger" w:date="2013-05-16T13:02:00Z">
        <w:r w:rsidR="00026A23" w:rsidRPr="004757BF">
          <w:rPr>
            <w:rFonts w:ascii="Arial" w:hAnsi="Arial" w:cs="Arial"/>
            <w:sz w:val="22"/>
            <w:szCs w:val="22"/>
            <w:lang w:val="en-US"/>
            <w:rPrChange w:id="1393" w:author="Hase, Klaus-Rüdiger" w:date="2013-05-16T15:30:00Z">
              <w:rPr>
                <w:lang w:val="en-US"/>
              </w:rPr>
            </w:rPrChange>
          </w:rPr>
          <w:t xml:space="preserve"> to</w:t>
        </w:r>
      </w:ins>
      <w:ins w:id="1394" w:author="Hase, Klaus-Rüdiger" w:date="2013-05-16T12:59:00Z">
        <w:r w:rsidRPr="004757BF">
          <w:rPr>
            <w:rFonts w:ascii="Arial" w:hAnsi="Arial" w:cs="Arial"/>
            <w:sz w:val="22"/>
            <w:szCs w:val="22"/>
            <w:lang w:val="en-US"/>
            <w:rPrChange w:id="1395" w:author="Hase, Klaus-Rüdiger" w:date="2013-05-16T15:30:00Z">
              <w:rPr>
                <w:lang w:val="en-US"/>
              </w:rPr>
            </w:rPrChange>
          </w:rPr>
          <w:t xml:space="preserve"> </w:t>
        </w:r>
      </w:ins>
      <w:ins w:id="1396" w:author="Hase, Klaus-Rüdiger" w:date="2013-05-16T13:04:00Z">
        <w:r w:rsidR="00026A23" w:rsidRPr="004757BF">
          <w:rPr>
            <w:rFonts w:ascii="Arial" w:hAnsi="Arial" w:cs="Arial"/>
            <w:sz w:val="22"/>
            <w:szCs w:val="22"/>
            <w:lang w:val="en-US"/>
            <w:rPrChange w:id="1397" w:author="Hase, Klaus-Rüdiger" w:date="2013-05-16T15:30:00Z">
              <w:rPr>
                <w:lang w:val="en-US"/>
              </w:rPr>
            </w:rPrChange>
          </w:rPr>
          <w:t>work at the DB facility in Munich.</w:t>
        </w:r>
      </w:ins>
    </w:p>
    <w:p w:rsidR="009D11AC" w:rsidRPr="004757BF" w:rsidDel="00906CC1" w:rsidRDefault="009D11AC" w:rsidP="00F04313">
      <w:pPr>
        <w:ind w:left="720"/>
        <w:jc w:val="center"/>
        <w:rPr>
          <w:del w:id="1398" w:author="Hase, Klaus-Rüdiger" w:date="2013-05-16T12:57:00Z"/>
          <w:rFonts w:ascii="Arial" w:hAnsi="Arial" w:cs="Arial"/>
          <w:b/>
          <w:sz w:val="22"/>
          <w:szCs w:val="22"/>
          <w:u w:val="single"/>
          <w:lang w:val="en-US"/>
          <w:rPrChange w:id="1399" w:author="Hase, Klaus-Rüdiger" w:date="2013-05-16T15:30:00Z">
            <w:rPr>
              <w:del w:id="1400" w:author="Hase, Klaus-Rüdiger" w:date="2013-05-16T12:57:00Z"/>
              <w:b/>
              <w:u w:val="single"/>
              <w:lang w:val="en-US"/>
            </w:rPr>
          </w:rPrChange>
        </w:rPr>
      </w:pPr>
      <w:del w:id="1401" w:author="Hase, Klaus-Rüdiger" w:date="2013-05-16T12:57:00Z">
        <w:r w:rsidRPr="004757BF" w:rsidDel="00906CC1">
          <w:rPr>
            <w:rFonts w:ascii="Arial" w:hAnsi="Arial" w:cs="Arial"/>
            <w:b/>
            <w:sz w:val="22"/>
            <w:szCs w:val="22"/>
            <w:u w:val="single"/>
            <w:lang w:val="en-US"/>
            <w:rPrChange w:id="1402" w:author="Hase, Klaus-Rüdiger" w:date="2013-05-16T15:30:00Z">
              <w:rPr>
                <w:b/>
                <w:u w:val="single"/>
                <w:lang w:val="en-US"/>
              </w:rPr>
            </w:rPrChange>
          </w:rPr>
          <w:delText>Proposed working Teams:</w:delText>
        </w:r>
      </w:del>
    </w:p>
    <w:p w:rsidR="00955919" w:rsidRPr="004757BF" w:rsidDel="00906CC1" w:rsidRDefault="00955919" w:rsidP="00955919">
      <w:pPr>
        <w:ind w:left="720"/>
        <w:rPr>
          <w:del w:id="1403" w:author="Hase, Klaus-Rüdiger" w:date="2013-05-16T12:57:00Z"/>
          <w:rFonts w:ascii="Arial" w:hAnsi="Arial" w:cs="Arial"/>
          <w:i/>
          <w:sz w:val="22"/>
          <w:szCs w:val="22"/>
          <w:lang w:val="en-US"/>
          <w:rPrChange w:id="1404" w:author="Hase, Klaus-Rüdiger" w:date="2013-05-16T15:30:00Z">
            <w:rPr>
              <w:del w:id="1405" w:author="Hase, Klaus-Rüdiger" w:date="2013-05-16T12:57:00Z"/>
              <w:i/>
              <w:lang w:val="en-US"/>
            </w:rPr>
          </w:rPrChange>
        </w:rPr>
      </w:pPr>
    </w:p>
    <w:p w:rsidR="009D11AC" w:rsidRPr="004757BF" w:rsidDel="00906CC1" w:rsidRDefault="009D11AC" w:rsidP="00955919">
      <w:pPr>
        <w:ind w:left="720"/>
        <w:rPr>
          <w:del w:id="1406" w:author="Hase, Klaus-Rüdiger" w:date="2013-05-16T12:57:00Z"/>
          <w:rFonts w:ascii="Arial" w:hAnsi="Arial" w:cs="Arial"/>
          <w:i/>
          <w:sz w:val="22"/>
          <w:szCs w:val="22"/>
          <w:lang w:val="en-US"/>
          <w:rPrChange w:id="1407" w:author="Hase, Klaus-Rüdiger" w:date="2013-05-16T15:30:00Z">
            <w:rPr>
              <w:del w:id="1408" w:author="Hase, Klaus-Rüdiger" w:date="2013-05-16T12:57:00Z"/>
              <w:i/>
              <w:lang w:val="en-US"/>
            </w:rPr>
          </w:rPrChange>
        </w:rPr>
      </w:pPr>
    </w:p>
    <w:p w:rsidR="009D11AC" w:rsidRPr="004757BF" w:rsidDel="00906CC1" w:rsidRDefault="00487BBC" w:rsidP="00955919">
      <w:pPr>
        <w:ind w:left="720"/>
        <w:rPr>
          <w:del w:id="1409" w:author="Hase, Klaus-Rüdiger" w:date="2013-05-16T12:57:00Z"/>
          <w:rFonts w:ascii="Arial" w:hAnsi="Arial" w:cs="Arial"/>
          <w:sz w:val="22"/>
          <w:szCs w:val="22"/>
          <w:lang w:val="en-US"/>
          <w:rPrChange w:id="1410" w:author="Hase, Klaus-Rüdiger" w:date="2013-05-16T15:30:00Z">
            <w:rPr>
              <w:del w:id="1411" w:author="Hase, Klaus-Rüdiger" w:date="2013-05-16T12:57:00Z"/>
              <w:lang w:val="en-US"/>
            </w:rPr>
          </w:rPrChange>
        </w:rPr>
      </w:pPr>
      <w:del w:id="1412" w:author="Hase, Klaus-Rüdiger" w:date="2013-05-16T12:56:00Z">
        <w:r w:rsidRPr="004757BF" w:rsidDel="00906CC1">
          <w:rPr>
            <w:rFonts w:ascii="Arial" w:hAnsi="Arial" w:cs="Arial"/>
            <w:noProof/>
            <w:sz w:val="22"/>
            <w:szCs w:val="22"/>
            <w:rPrChange w:id="1413" w:author="Hase, Klaus-Rüdiger" w:date="2013-05-16T15:30:00Z">
              <w:rPr>
                <w:noProof/>
              </w:rPr>
            </w:rPrChange>
          </w:rPr>
          <mc:AlternateContent>
            <mc:Choice Requires="wps">
              <w:drawing>
                <wp:anchor distT="0" distB="0" distL="114300" distR="114300" simplePos="0" relativeHeight="251659264" behindDoc="0" locked="0" layoutInCell="1" allowOverlap="1" wp14:anchorId="011FE9D1" wp14:editId="4059ABAD">
                  <wp:simplePos x="0" y="0"/>
                  <wp:positionH relativeFrom="column">
                    <wp:posOffset>1510030</wp:posOffset>
                  </wp:positionH>
                  <wp:positionV relativeFrom="paragraph">
                    <wp:posOffset>28575</wp:posOffset>
                  </wp:positionV>
                  <wp:extent cx="3038475" cy="1362075"/>
                  <wp:effectExtent l="0" t="0" r="28575" b="28575"/>
                  <wp:wrapNone/>
                  <wp:docPr id="3" name="Rechteck 3"/>
                  <wp:cNvGraphicFramePr/>
                  <a:graphic xmlns:a="http://schemas.openxmlformats.org/drawingml/2006/main">
                    <a:graphicData uri="http://schemas.microsoft.com/office/word/2010/wordprocessingShape">
                      <wps:wsp>
                        <wps:cNvSpPr/>
                        <wps:spPr>
                          <a:xfrm>
                            <a:off x="0" y="0"/>
                            <a:ext cx="3038475" cy="1362075"/>
                          </a:xfrm>
                          <a:prstGeom prst="rect">
                            <a:avLst/>
                          </a:prstGeom>
                        </wps:spPr>
                        <wps:style>
                          <a:lnRef idx="2">
                            <a:schemeClr val="dk1"/>
                          </a:lnRef>
                          <a:fillRef idx="1">
                            <a:schemeClr val="lt1"/>
                          </a:fillRef>
                          <a:effectRef idx="0">
                            <a:schemeClr val="dk1"/>
                          </a:effectRef>
                          <a:fontRef idx="minor">
                            <a:schemeClr val="dk1"/>
                          </a:fontRef>
                        </wps:style>
                        <wps:txbx>
                          <w:txbxContent>
                            <w:p w:rsidR="00487BBC" w:rsidRPr="00487BBC" w:rsidRDefault="00487BBC" w:rsidP="00487BBC">
                              <w:pPr>
                                <w:jc w:val="center"/>
                                <w:rPr>
                                  <w:lang w:val="en-US"/>
                                </w:rPr>
                              </w:pPr>
                              <w:r w:rsidRPr="00487BBC">
                                <w:rPr>
                                  <w:lang w:val="en-US"/>
                                </w:rPr>
                                <w:t>Requirements and Criteria Group</w:t>
                              </w:r>
                            </w:p>
                            <w:p w:rsidR="00487BBC" w:rsidRPr="00487BBC" w:rsidRDefault="00487BBC" w:rsidP="00487BBC">
                              <w:pPr>
                                <w:jc w:val="center"/>
                                <w:rPr>
                                  <w:lang w:val="en-US"/>
                                </w:rPr>
                              </w:pPr>
                              <w:r w:rsidRPr="00487BBC">
                                <w:rPr>
                                  <w:lang w:val="en-US"/>
                                </w:rPr>
                                <w:t xml:space="preserve">Leader Gilles </w:t>
                              </w:r>
                              <w:proofErr w:type="spellStart"/>
                              <w:r w:rsidRPr="00487BBC">
                                <w:rPr>
                                  <w:lang w:val="en-US"/>
                                </w:rPr>
                                <w:t>Dalmas</w:t>
                              </w:r>
                              <w:proofErr w:type="spellEnd"/>
                              <w:r w:rsidRPr="00487BBC">
                                <w:rPr>
                                  <w:lang w:val="en-US"/>
                                </w:rPr>
                                <w:t xml:space="preserve"> (SNCF)</w:t>
                              </w:r>
                            </w:p>
                            <w:p w:rsidR="00487BBC" w:rsidRPr="00487BBC" w:rsidRDefault="00487BBC" w:rsidP="00487BBC">
                              <w:pPr>
                                <w:jc w:val="center"/>
                                <w:rPr>
                                  <w:lang w:val="en-US"/>
                                </w:rPr>
                              </w:pPr>
                              <w:r>
                                <w:rPr>
                                  <w:lang w:val="en-US"/>
                                </w:rPr>
                                <w:t>Members: RU´s, IM´s, (ERA, EUG, UIC)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 o:spid="_x0000_s1026" style="position:absolute;left:0;text-align:left;margin-left:118.9pt;margin-top:2.25pt;width:239.25pt;height:10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" fillcolor="white [3201]" strokecolor="black [3200]" strokeweight="2pt">
                  <v:textbox>
                    <w:txbxContent>
                      <w:p w:rsidR="00487BBC" w:rsidRPr="00487BBC" w:rsidRDefault="00487BBC" w:rsidP="00487BBC">
                        <w:pPr>
                          <w:jc w:val="center"/>
                          <w:rPr>
                            <w:lang w:val="en-US"/>
                          </w:rPr>
                        </w:pPr>
                        <w:r w:rsidRPr="00487BBC">
                          <w:rPr>
                            <w:lang w:val="en-US"/>
                          </w:rPr>
                          <w:t>Requirements and Criteria Group</w:t>
                        </w:r>
                      </w:p>
                      <w:p w:rsidR="00487BBC" w:rsidRPr="00487BBC" w:rsidRDefault="00487BBC" w:rsidP="00487BBC">
                        <w:pPr>
                          <w:jc w:val="center"/>
                          <w:rPr>
                            <w:lang w:val="en-US"/>
                          </w:rPr>
                        </w:pPr>
                        <w:r w:rsidRPr="00487BBC">
                          <w:rPr>
                            <w:lang w:val="en-US"/>
                          </w:rPr>
                          <w:t xml:space="preserve">Leader Gilles </w:t>
                        </w:r>
                        <w:proofErr w:type="spellStart"/>
                        <w:r w:rsidRPr="00487BBC">
                          <w:rPr>
                            <w:lang w:val="en-US"/>
                          </w:rPr>
                          <w:t>Dalmas</w:t>
                        </w:r>
                        <w:proofErr w:type="spellEnd"/>
                        <w:r w:rsidRPr="00487BBC">
                          <w:rPr>
                            <w:lang w:val="en-US"/>
                          </w:rPr>
                          <w:t xml:space="preserve"> (SNCF)</w:t>
                        </w:r>
                      </w:p>
                      <w:p w:rsidR="00487BBC" w:rsidRPr="00487BBC" w:rsidRDefault="00487BBC" w:rsidP="00487BBC">
                        <w:pPr>
                          <w:jc w:val="center"/>
                          <w:rPr>
                            <w:lang w:val="en-US"/>
                          </w:rPr>
                        </w:pPr>
                        <w:r>
                          <w:rPr>
                            <w:lang w:val="en-US"/>
                          </w:rPr>
                          <w:t>Members: RU´s, IM´s, (ERA, EUG, UIC)</w:t>
                        </w:r>
                      </w:p>
                    </w:txbxContent>
                  </v:textbox>
                </v:rect>
              </w:pict>
            </mc:Fallback>
          </mc:AlternateContent>
        </w:r>
      </w:del>
    </w:p>
    <w:p w:rsidR="00955919" w:rsidRPr="004757BF" w:rsidDel="00906CC1" w:rsidRDefault="00955919" w:rsidP="00955919">
      <w:pPr>
        <w:ind w:left="720"/>
        <w:rPr>
          <w:del w:id="1414" w:author="Hase, Klaus-Rüdiger" w:date="2013-05-16T12:57:00Z"/>
          <w:rFonts w:ascii="Arial" w:hAnsi="Arial" w:cs="Arial"/>
          <w:i/>
          <w:sz w:val="22"/>
          <w:szCs w:val="22"/>
          <w:lang w:val="en-US"/>
          <w:rPrChange w:id="1415" w:author="Hase, Klaus-Rüdiger" w:date="2013-05-16T15:30:00Z">
            <w:rPr>
              <w:del w:id="1416" w:author="Hase, Klaus-Rüdiger" w:date="2013-05-16T12:57:00Z"/>
              <w:i/>
              <w:lang w:val="en-US"/>
            </w:rPr>
          </w:rPrChange>
        </w:rPr>
      </w:pPr>
      <w:del w:id="1417" w:author="Hase, Klaus-Rüdiger" w:date="2013-05-16T12:57:00Z">
        <w:r w:rsidRPr="004757BF" w:rsidDel="00906CC1">
          <w:rPr>
            <w:rFonts w:ascii="Arial" w:hAnsi="Arial" w:cs="Arial"/>
            <w:i/>
            <w:sz w:val="22"/>
            <w:szCs w:val="22"/>
            <w:lang w:val="en-US"/>
            <w:rPrChange w:id="1418" w:author="Hase, Klaus-Rüdiger" w:date="2013-05-16T15:30:00Z">
              <w:rPr>
                <w:i/>
                <w:lang w:val="en-US"/>
              </w:rPr>
            </w:rPrChange>
          </w:rPr>
          <w:delText xml:space="preserve">    </w:delText>
        </w:r>
      </w:del>
    </w:p>
    <w:p w:rsidR="001853DA" w:rsidRPr="004757BF" w:rsidDel="00906CC1" w:rsidRDefault="00F04313" w:rsidP="005D26E0">
      <w:pPr>
        <w:pStyle w:val="ListParagraph"/>
        <w:rPr>
          <w:del w:id="1419" w:author="Hase, Klaus-Rüdiger" w:date="2013-05-16T12:57:00Z"/>
          <w:rFonts w:ascii="Arial" w:hAnsi="Arial" w:cs="Arial"/>
          <w:sz w:val="22"/>
          <w:szCs w:val="22"/>
          <w:lang w:val="en-US"/>
          <w:rPrChange w:id="1420" w:author="Hase, Klaus-Rüdiger" w:date="2013-05-16T15:30:00Z">
            <w:rPr>
              <w:del w:id="1421" w:author="Hase, Klaus-Rüdiger" w:date="2013-05-16T12:57:00Z"/>
              <w:lang w:val="en-US"/>
            </w:rPr>
          </w:rPrChange>
        </w:rPr>
      </w:pPr>
      <w:del w:id="1422" w:author="Hase, Klaus-Rüdiger" w:date="2013-05-16T12:56:00Z">
        <w:r w:rsidRPr="004757BF" w:rsidDel="00906CC1">
          <w:rPr>
            <w:rFonts w:ascii="Arial" w:hAnsi="Arial" w:cs="Arial"/>
            <w:noProof/>
            <w:sz w:val="22"/>
            <w:szCs w:val="22"/>
            <w:rPrChange w:id="1423" w:author="Hase, Klaus-Rüdiger" w:date="2013-05-16T15:30:00Z">
              <w:rPr>
                <w:noProof/>
              </w:rPr>
            </w:rPrChange>
          </w:rPr>
          <mc:AlternateContent>
            <mc:Choice Requires="wps">
              <w:drawing>
                <wp:anchor distT="0" distB="0" distL="114300" distR="114300" simplePos="0" relativeHeight="251664384" behindDoc="0" locked="0" layoutInCell="1" allowOverlap="1" wp14:anchorId="4B1BE0E4" wp14:editId="078F765B">
                  <wp:simplePos x="0" y="0"/>
                  <wp:positionH relativeFrom="column">
                    <wp:posOffset>385445</wp:posOffset>
                  </wp:positionH>
                  <wp:positionV relativeFrom="paragraph">
                    <wp:posOffset>87630</wp:posOffset>
                  </wp:positionV>
                  <wp:extent cx="1123950" cy="2409825"/>
                  <wp:effectExtent l="0" t="0" r="19050" b="28575"/>
                  <wp:wrapNone/>
                  <wp:docPr id="8" name="Nach links gekrümmter Pfeil 8"/>
                  <wp:cNvGraphicFramePr/>
                  <a:graphic xmlns:a="http://schemas.openxmlformats.org/drawingml/2006/main">
                    <a:graphicData uri="http://schemas.microsoft.com/office/word/2010/wordprocessingShape">
                      <wps:wsp>
                        <wps:cNvSpPr/>
                        <wps:spPr>
                          <a:xfrm rot="10800000">
                            <a:off x="0" y="0"/>
                            <a:ext cx="1123950" cy="2409825"/>
                          </a:xfrm>
                          <a:prstGeom prst="curvedLef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Nach links gekrümmter Pfeil 8" o:spid="_x0000_s1026" type="#_x0000_t103" style="position:absolute;margin-left:30.35pt;margin-top:6.9pt;width:88.5pt;height:189.7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" adj="16563,20341,5400" fillcolor="#4f81bd" strokecolor="#385d8a" strokeweight="2pt"/>
              </w:pict>
            </mc:Fallback>
          </mc:AlternateContent>
        </w:r>
      </w:del>
    </w:p>
    <w:p w:rsidR="00156E32" w:rsidRPr="004757BF" w:rsidDel="00906CC1" w:rsidRDefault="00F04313" w:rsidP="0018229A">
      <w:pPr>
        <w:pStyle w:val="ListParagraph"/>
        <w:rPr>
          <w:del w:id="1424" w:author="Hase, Klaus-Rüdiger" w:date="2013-05-16T12:57:00Z"/>
          <w:rFonts w:ascii="Arial" w:hAnsi="Arial" w:cs="Arial"/>
          <w:sz w:val="22"/>
          <w:szCs w:val="22"/>
          <w:lang w:val="en-US"/>
          <w:rPrChange w:id="1425" w:author="Hase, Klaus-Rüdiger" w:date="2013-05-16T15:30:00Z">
            <w:rPr>
              <w:del w:id="1426" w:author="Hase, Klaus-Rüdiger" w:date="2013-05-16T12:57:00Z"/>
              <w:lang w:val="en-US"/>
            </w:rPr>
          </w:rPrChange>
        </w:rPr>
      </w:pPr>
      <w:del w:id="1427" w:author="Hase, Klaus-Rüdiger" w:date="2013-05-16T12:56:00Z">
        <w:r w:rsidRPr="004757BF" w:rsidDel="00906CC1">
          <w:rPr>
            <w:rFonts w:ascii="Arial" w:hAnsi="Arial" w:cs="Arial"/>
            <w:noProof/>
            <w:sz w:val="22"/>
            <w:szCs w:val="22"/>
            <w:rPrChange w:id="1428" w:author="Hase, Klaus-Rüdiger" w:date="2013-05-16T15:30:00Z">
              <w:rPr>
                <w:noProof/>
              </w:rPr>
            </w:rPrChange>
          </w:rPr>
          <mc:AlternateContent>
            <mc:Choice Requires="wps">
              <w:drawing>
                <wp:anchor distT="0" distB="0" distL="114300" distR="114300" simplePos="0" relativeHeight="251662336" behindDoc="0" locked="0" layoutInCell="1" allowOverlap="1" wp14:anchorId="25BC2746" wp14:editId="3E3B7455">
                  <wp:simplePos x="0" y="0"/>
                  <wp:positionH relativeFrom="column">
                    <wp:posOffset>4548505</wp:posOffset>
                  </wp:positionH>
                  <wp:positionV relativeFrom="paragraph">
                    <wp:posOffset>102870</wp:posOffset>
                  </wp:positionV>
                  <wp:extent cx="1123950" cy="2409825"/>
                  <wp:effectExtent l="0" t="0" r="19050" b="9525"/>
                  <wp:wrapNone/>
                  <wp:docPr id="6" name="Nach links gekrümmter Pfeil 6"/>
                  <wp:cNvGraphicFramePr/>
                  <a:graphic xmlns:a="http://schemas.openxmlformats.org/drawingml/2006/main">
                    <a:graphicData uri="http://schemas.microsoft.com/office/word/2010/wordprocessingShape">
                      <wps:wsp>
                        <wps:cNvSpPr/>
                        <wps:spPr>
                          <a:xfrm>
                            <a:off x="0" y="0"/>
                            <a:ext cx="1123950" cy="2409825"/>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Nach links gekrümmter Pfeil 6" o:spid="_x0000_s1026" type="#_x0000_t103" style="position:absolute;margin-left:358.15pt;margin-top:8.1pt;width:88.5pt;height:189.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" adj="16563,20341,5400" fillcolor="#4f81bd [3204]" strokecolor="#243f60 [1604]" strokeweight="2pt"/>
              </w:pict>
            </mc:Fallback>
          </mc:AlternateContent>
        </w:r>
      </w:del>
    </w:p>
    <w:p w:rsidR="00156E32" w:rsidRPr="004757BF" w:rsidDel="00906CC1" w:rsidRDefault="00156E32" w:rsidP="0018229A">
      <w:pPr>
        <w:pStyle w:val="ListParagraph"/>
        <w:rPr>
          <w:del w:id="1429" w:author="Hase, Klaus-Rüdiger" w:date="2013-05-16T12:57:00Z"/>
          <w:rFonts w:ascii="Arial" w:hAnsi="Arial" w:cs="Arial"/>
          <w:sz w:val="22"/>
          <w:szCs w:val="22"/>
          <w:lang w:val="en-US"/>
          <w:rPrChange w:id="1430" w:author="Hase, Klaus-Rüdiger" w:date="2013-05-16T15:30:00Z">
            <w:rPr>
              <w:del w:id="1431" w:author="Hase, Klaus-Rüdiger" w:date="2013-05-16T12:57:00Z"/>
              <w:lang w:val="en-US"/>
            </w:rPr>
          </w:rPrChange>
        </w:rPr>
      </w:pPr>
    </w:p>
    <w:p w:rsidR="00156E32" w:rsidRPr="004757BF" w:rsidDel="00906CC1" w:rsidRDefault="00156E32" w:rsidP="0018229A">
      <w:pPr>
        <w:pStyle w:val="ListParagraph"/>
        <w:rPr>
          <w:del w:id="1432" w:author="Hase, Klaus-Rüdiger" w:date="2013-05-16T12:57:00Z"/>
          <w:rFonts w:ascii="Arial" w:hAnsi="Arial" w:cs="Arial"/>
          <w:sz w:val="22"/>
          <w:szCs w:val="22"/>
          <w:lang w:val="en-US"/>
          <w:rPrChange w:id="1433" w:author="Hase, Klaus-Rüdiger" w:date="2013-05-16T15:30:00Z">
            <w:rPr>
              <w:del w:id="1434" w:author="Hase, Klaus-Rüdiger" w:date="2013-05-16T12:57:00Z"/>
              <w:lang w:val="en-US"/>
            </w:rPr>
          </w:rPrChange>
        </w:rPr>
      </w:pPr>
    </w:p>
    <w:p w:rsidR="00156E32" w:rsidRPr="004757BF" w:rsidDel="00906CC1" w:rsidRDefault="00156E32" w:rsidP="0018229A">
      <w:pPr>
        <w:pStyle w:val="ListParagraph"/>
        <w:rPr>
          <w:del w:id="1435" w:author="Hase, Klaus-Rüdiger" w:date="2013-05-16T12:57:00Z"/>
          <w:rFonts w:ascii="Arial" w:hAnsi="Arial" w:cs="Arial"/>
          <w:sz w:val="22"/>
          <w:szCs w:val="22"/>
          <w:lang w:val="en-US"/>
          <w:rPrChange w:id="1436" w:author="Hase, Klaus-Rüdiger" w:date="2013-05-16T15:30:00Z">
            <w:rPr>
              <w:del w:id="1437" w:author="Hase, Klaus-Rüdiger" w:date="2013-05-16T12:57:00Z"/>
              <w:lang w:val="en-US"/>
            </w:rPr>
          </w:rPrChange>
        </w:rPr>
      </w:pPr>
    </w:p>
    <w:p w:rsidR="00F04313" w:rsidRPr="004757BF" w:rsidDel="00906CC1" w:rsidRDefault="00F04313" w:rsidP="00DB66B5">
      <w:pPr>
        <w:rPr>
          <w:del w:id="1438" w:author="Hase, Klaus-Rüdiger" w:date="2013-05-16T12:57:00Z"/>
          <w:rFonts w:ascii="Arial" w:hAnsi="Arial" w:cs="Arial"/>
          <w:sz w:val="22"/>
          <w:szCs w:val="22"/>
          <w:lang w:val="en-US"/>
          <w:rPrChange w:id="1439" w:author="Hase, Klaus-Rüdiger" w:date="2013-05-16T15:30:00Z">
            <w:rPr>
              <w:del w:id="1440" w:author="Hase, Klaus-Rüdiger" w:date="2013-05-16T12:57:00Z"/>
              <w:lang w:val="en-US"/>
            </w:rPr>
          </w:rPrChange>
        </w:rPr>
      </w:pPr>
      <w:del w:id="1441" w:author="Hase, Klaus-Rüdiger" w:date="2013-05-16T12:56:00Z">
        <w:r w:rsidRPr="004757BF" w:rsidDel="00906CC1">
          <w:rPr>
            <w:rFonts w:ascii="Arial" w:hAnsi="Arial" w:cs="Arial"/>
            <w:noProof/>
            <w:sz w:val="22"/>
            <w:szCs w:val="22"/>
            <w:rPrChange w:id="1442" w:author="Hase, Klaus-Rüdiger" w:date="2013-05-16T15:30:00Z">
              <w:rPr>
                <w:noProof/>
              </w:rPr>
            </w:rPrChange>
          </w:rPr>
          <mc:AlternateContent>
            <mc:Choice Requires="wps">
              <w:drawing>
                <wp:anchor distT="0" distB="0" distL="114300" distR="114300" simplePos="0" relativeHeight="251667456" behindDoc="0" locked="0" layoutInCell="1" allowOverlap="1" wp14:anchorId="09EABACC" wp14:editId="0D0CD664">
                  <wp:simplePos x="0" y="0"/>
                  <wp:positionH relativeFrom="column">
                    <wp:posOffset>5720080</wp:posOffset>
                  </wp:positionH>
                  <wp:positionV relativeFrom="paragraph">
                    <wp:posOffset>49530</wp:posOffset>
                  </wp:positionV>
                  <wp:extent cx="1104900" cy="800100"/>
                  <wp:effectExtent l="0" t="0" r="19050" b="19050"/>
                  <wp:wrapNone/>
                  <wp:docPr id="10" name="Rechteck 10"/>
                  <wp:cNvGraphicFramePr/>
                  <a:graphic xmlns:a="http://schemas.openxmlformats.org/drawingml/2006/main">
                    <a:graphicData uri="http://schemas.microsoft.com/office/word/2010/wordprocessingShape">
                      <wps:wsp>
                        <wps:cNvSpPr/>
                        <wps:spPr>
                          <a:xfrm>
                            <a:off x="0" y="0"/>
                            <a:ext cx="1104900" cy="800100"/>
                          </a:xfrm>
                          <a:prstGeom prst="rect">
                            <a:avLst/>
                          </a:prstGeom>
                          <a:solidFill>
                            <a:sysClr val="window" lastClr="FFFFFF"/>
                          </a:solidFill>
                          <a:ln w="25400" cap="flat" cmpd="sng" algn="ctr">
                            <a:solidFill>
                              <a:srgbClr val="F79646"/>
                            </a:solidFill>
                            <a:prstDash val="solid"/>
                          </a:ln>
                          <a:effectLst/>
                        </wps:spPr>
                        <wps:txbx>
                          <w:txbxContent>
                            <w:p w:rsidR="00F04313" w:rsidRDefault="00F04313" w:rsidP="00F04313">
                              <w:pPr>
                                <w:jc w:val="center"/>
                              </w:pPr>
                              <w:proofErr w:type="spellStart"/>
                              <w:r>
                                <w:t>Requirements</w:t>
                              </w:r>
                              <w:proofErr w:type="spellEnd"/>
                            </w:p>
                            <w:p w:rsidR="00F04313" w:rsidRDefault="00F04313" w:rsidP="00F04313">
                              <w:pPr>
                                <w:jc w:val="center"/>
                              </w:pPr>
                              <w:proofErr w:type="spellStart"/>
                              <w:r>
                                <w:t>and</w:t>
                              </w:r>
                              <w:proofErr w:type="spellEnd"/>
                              <w:r>
                                <w:t xml:space="preserve"> </w:t>
                              </w:r>
                              <w:proofErr w:type="spellStart"/>
                              <w:r>
                                <w:t>Criterias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0" o:spid="_x0000_s1027" style="position:absolute;margin-left:450.4pt;margin-top:3.9pt;width:87pt;height: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" fillcolor="window" strokecolor="#f79646" strokeweight="2pt">
                  <v:textbox>
                    <w:txbxContent>
                      <w:p w:rsidR="00F04313" w:rsidRDefault="00F04313" w:rsidP="00F04313">
                        <w:pPr>
                          <w:jc w:val="center"/>
                        </w:pPr>
                        <w:proofErr w:type="spellStart"/>
                        <w:r>
                          <w:t>Requirements</w:t>
                        </w:r>
                        <w:proofErr w:type="spellEnd"/>
                      </w:p>
                      <w:p w:rsidR="00F04313" w:rsidRDefault="00F04313" w:rsidP="00F04313">
                        <w:pPr>
                          <w:jc w:val="center"/>
                        </w:pPr>
                        <w:proofErr w:type="spellStart"/>
                        <w:r>
                          <w:t>and</w:t>
                        </w:r>
                        <w:proofErr w:type="spellEnd"/>
                        <w:r>
                          <w:t xml:space="preserve"> </w:t>
                        </w:r>
                        <w:proofErr w:type="spellStart"/>
                        <w:r>
                          <w:t>Criterias</w:t>
                        </w:r>
                        <w:proofErr w:type="spellEnd"/>
                      </w:p>
                    </w:txbxContent>
                  </v:textbox>
                </v:rect>
              </w:pict>
            </mc:Fallback>
          </mc:AlternateContent>
        </w:r>
        <w:r w:rsidRPr="004757BF" w:rsidDel="00906CC1">
          <w:rPr>
            <w:rFonts w:ascii="Arial" w:hAnsi="Arial" w:cs="Arial"/>
            <w:noProof/>
            <w:sz w:val="22"/>
            <w:szCs w:val="22"/>
            <w:rPrChange w:id="1443" w:author="Hase, Klaus-Rüdiger" w:date="2013-05-16T15:30:00Z">
              <w:rPr>
                <w:noProof/>
              </w:rPr>
            </w:rPrChange>
          </w:rPr>
          <mc:AlternateContent>
            <mc:Choice Requires="wps">
              <w:drawing>
                <wp:anchor distT="0" distB="0" distL="114300" distR="114300" simplePos="0" relativeHeight="251665408" behindDoc="0" locked="0" layoutInCell="1" allowOverlap="1" wp14:anchorId="4089693C" wp14:editId="7296F165">
                  <wp:simplePos x="0" y="0"/>
                  <wp:positionH relativeFrom="column">
                    <wp:posOffset>-804547</wp:posOffset>
                  </wp:positionH>
                  <wp:positionV relativeFrom="paragraph">
                    <wp:posOffset>87630</wp:posOffset>
                  </wp:positionV>
                  <wp:extent cx="1152525" cy="800100"/>
                  <wp:effectExtent l="0" t="0" r="28575" b="19050"/>
                  <wp:wrapNone/>
                  <wp:docPr id="9" name="Rechteck 9"/>
                  <wp:cNvGraphicFramePr/>
                  <a:graphic xmlns:a="http://schemas.openxmlformats.org/drawingml/2006/main">
                    <a:graphicData uri="http://schemas.microsoft.com/office/word/2010/wordprocessingShape">
                      <wps:wsp>
                        <wps:cNvSpPr/>
                        <wps:spPr>
                          <a:xfrm>
                            <a:off x="0" y="0"/>
                            <a:ext cx="1152525" cy="800100"/>
                          </a:xfrm>
                          <a:prstGeom prst="rect">
                            <a:avLst/>
                          </a:prstGeom>
                        </wps:spPr>
                        <wps:style>
                          <a:lnRef idx="2">
                            <a:schemeClr val="accent6"/>
                          </a:lnRef>
                          <a:fillRef idx="1">
                            <a:schemeClr val="lt1"/>
                          </a:fillRef>
                          <a:effectRef idx="0">
                            <a:schemeClr val="accent6"/>
                          </a:effectRef>
                          <a:fontRef idx="minor">
                            <a:schemeClr val="dk1"/>
                          </a:fontRef>
                        </wps:style>
                        <wps:txbx>
                          <w:txbxContent>
                            <w:p w:rsidR="00F04313" w:rsidRDefault="00F04313" w:rsidP="00F04313">
                              <w:pPr>
                                <w:jc w:val="center"/>
                              </w:pPr>
                              <w: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9" o:spid="_x0000_s1028" style="position:absolute;margin-left:-63.35pt;margin-top:6.9pt;width:90.75pt;height:6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" fillcolor="white [3201]" strokecolor="#f79646 [3209]" strokeweight="2pt">
                  <v:textbox>
                    <w:txbxContent>
                      <w:p w:rsidR="00F04313" w:rsidRDefault="00F04313" w:rsidP="00F04313">
                        <w:pPr>
                          <w:jc w:val="center"/>
                        </w:pPr>
                        <w:r>
                          <w:t>Review</w:t>
                        </w:r>
                      </w:p>
                    </w:txbxContent>
                  </v:textbox>
                </v:rect>
              </w:pict>
            </mc:Fallback>
          </mc:AlternateContent>
        </w:r>
      </w:del>
    </w:p>
    <w:p w:rsidR="00F04313" w:rsidRPr="004757BF" w:rsidDel="00906CC1" w:rsidRDefault="00F04313" w:rsidP="00DB66B5">
      <w:pPr>
        <w:rPr>
          <w:del w:id="1444" w:author="Hase, Klaus-Rüdiger" w:date="2013-05-16T12:57:00Z"/>
          <w:rFonts w:ascii="Arial" w:hAnsi="Arial" w:cs="Arial"/>
          <w:sz w:val="22"/>
          <w:szCs w:val="22"/>
          <w:lang w:val="en-US"/>
          <w:rPrChange w:id="1445" w:author="Hase, Klaus-Rüdiger" w:date="2013-05-16T15:30:00Z">
            <w:rPr>
              <w:del w:id="1446" w:author="Hase, Klaus-Rüdiger" w:date="2013-05-16T12:57:00Z"/>
              <w:lang w:val="en-US"/>
            </w:rPr>
          </w:rPrChange>
        </w:rPr>
      </w:pPr>
    </w:p>
    <w:p w:rsidR="00F04313" w:rsidRPr="004757BF" w:rsidDel="00906CC1" w:rsidRDefault="00F04313" w:rsidP="00DB66B5">
      <w:pPr>
        <w:pStyle w:val="ListParagraph"/>
        <w:ind w:left="1080"/>
        <w:rPr>
          <w:del w:id="1447" w:author="Hase, Klaus-Rüdiger" w:date="2013-05-16T12:57:00Z"/>
          <w:rFonts w:ascii="Arial" w:hAnsi="Arial" w:cs="Arial"/>
          <w:sz w:val="22"/>
          <w:szCs w:val="22"/>
          <w:lang w:val="en-US"/>
          <w:rPrChange w:id="1448" w:author="Hase, Klaus-Rüdiger" w:date="2013-05-16T15:30:00Z">
            <w:rPr>
              <w:del w:id="1449" w:author="Hase, Klaus-Rüdiger" w:date="2013-05-16T12:57:00Z"/>
              <w:lang w:val="en-US"/>
            </w:rPr>
          </w:rPrChange>
        </w:rPr>
      </w:pPr>
    </w:p>
    <w:p w:rsidR="00F04313" w:rsidRPr="004757BF" w:rsidDel="00906CC1" w:rsidRDefault="00F04313" w:rsidP="00DB66B5">
      <w:pPr>
        <w:pStyle w:val="ListParagraph"/>
        <w:ind w:left="1080"/>
        <w:rPr>
          <w:del w:id="1450" w:author="Hase, Klaus-Rüdiger" w:date="2013-05-16T12:57:00Z"/>
          <w:rFonts w:ascii="Arial" w:hAnsi="Arial" w:cs="Arial"/>
          <w:sz w:val="22"/>
          <w:szCs w:val="22"/>
          <w:lang w:val="en-US"/>
          <w:rPrChange w:id="1451" w:author="Hase, Klaus-Rüdiger" w:date="2013-05-16T15:30:00Z">
            <w:rPr>
              <w:del w:id="1452" w:author="Hase, Klaus-Rüdiger" w:date="2013-05-16T12:57:00Z"/>
              <w:lang w:val="en-US"/>
            </w:rPr>
          </w:rPrChange>
        </w:rPr>
      </w:pPr>
    </w:p>
    <w:p w:rsidR="00DB66B5" w:rsidRPr="004757BF" w:rsidDel="00906CC1" w:rsidRDefault="00487BBC" w:rsidP="00DB66B5">
      <w:pPr>
        <w:pStyle w:val="ListParagraph"/>
        <w:ind w:left="1080"/>
        <w:rPr>
          <w:del w:id="1453" w:author="Hase, Klaus-Rüdiger" w:date="2013-05-16T12:57:00Z"/>
          <w:rFonts w:ascii="Arial" w:hAnsi="Arial" w:cs="Arial"/>
          <w:sz w:val="22"/>
          <w:szCs w:val="22"/>
          <w:lang w:val="en-US"/>
          <w:rPrChange w:id="1454" w:author="Hase, Klaus-Rüdiger" w:date="2013-05-16T15:30:00Z">
            <w:rPr>
              <w:del w:id="1455" w:author="Hase, Klaus-Rüdiger" w:date="2013-05-16T12:57:00Z"/>
              <w:lang w:val="en-US"/>
            </w:rPr>
          </w:rPrChange>
        </w:rPr>
      </w:pPr>
      <w:del w:id="1456" w:author="Hase, Klaus-Rüdiger" w:date="2013-05-16T12:56:00Z">
        <w:r w:rsidRPr="004757BF" w:rsidDel="00906CC1">
          <w:rPr>
            <w:rFonts w:ascii="Arial" w:hAnsi="Arial" w:cs="Arial"/>
            <w:noProof/>
            <w:sz w:val="22"/>
            <w:szCs w:val="22"/>
            <w:rPrChange w:id="1457" w:author="Hase, Klaus-Rüdiger" w:date="2013-05-16T15:30:00Z">
              <w:rPr>
                <w:noProof/>
              </w:rPr>
            </w:rPrChange>
          </w:rPr>
          <mc:AlternateContent>
            <mc:Choice Requires="wps">
              <w:drawing>
                <wp:anchor distT="0" distB="0" distL="114300" distR="114300" simplePos="0" relativeHeight="251661312" behindDoc="0" locked="0" layoutInCell="1" allowOverlap="1" wp14:anchorId="23B79E4A" wp14:editId="56403441">
                  <wp:simplePos x="0" y="0"/>
                  <wp:positionH relativeFrom="column">
                    <wp:posOffset>1510030</wp:posOffset>
                  </wp:positionH>
                  <wp:positionV relativeFrom="paragraph">
                    <wp:posOffset>148590</wp:posOffset>
                  </wp:positionV>
                  <wp:extent cx="3038475" cy="1362075"/>
                  <wp:effectExtent l="0" t="0" r="28575" b="28575"/>
                  <wp:wrapNone/>
                  <wp:docPr id="4" name="Rechteck 4"/>
                  <wp:cNvGraphicFramePr/>
                  <a:graphic xmlns:a="http://schemas.openxmlformats.org/drawingml/2006/main">
                    <a:graphicData uri="http://schemas.microsoft.com/office/word/2010/wordprocessingShape">
                      <wps:wsp>
                        <wps:cNvSpPr/>
                        <wps:spPr>
                          <a:xfrm>
                            <a:off x="0" y="0"/>
                            <a:ext cx="3038475" cy="1362075"/>
                          </a:xfrm>
                          <a:prstGeom prst="rect">
                            <a:avLst/>
                          </a:prstGeom>
                          <a:solidFill>
                            <a:sysClr val="window" lastClr="FFFFFF"/>
                          </a:solidFill>
                          <a:ln w="25400" cap="flat" cmpd="sng" algn="ctr">
                            <a:solidFill>
                              <a:sysClr val="windowText" lastClr="000000"/>
                            </a:solidFill>
                            <a:prstDash val="solid"/>
                          </a:ln>
                          <a:effectLst/>
                        </wps:spPr>
                        <wps:txbx>
                          <w:txbxContent>
                            <w:p w:rsidR="00487BBC" w:rsidRPr="00487BBC" w:rsidRDefault="00487BBC" w:rsidP="00487BBC">
                              <w:pPr>
                                <w:jc w:val="center"/>
                                <w:rPr>
                                  <w:lang w:val="en-US"/>
                                </w:rPr>
                              </w:pPr>
                              <w:r>
                                <w:rPr>
                                  <w:lang w:val="en-US"/>
                                </w:rPr>
                                <w:t>ERTMS Expert Group</w:t>
                              </w:r>
                            </w:p>
                            <w:p w:rsidR="00487BBC" w:rsidRPr="00487BBC" w:rsidRDefault="00487BBC" w:rsidP="00487BBC">
                              <w:pPr>
                                <w:jc w:val="center"/>
                                <w:rPr>
                                  <w:lang w:val="en-US"/>
                                </w:rPr>
                              </w:pPr>
                              <w:proofErr w:type="gramStart"/>
                              <w:r w:rsidRPr="00487BBC">
                                <w:rPr>
                                  <w:lang w:val="en-US"/>
                                </w:rPr>
                                <w:t xml:space="preserve">Leader </w:t>
                              </w:r>
                              <w:r>
                                <w:rPr>
                                  <w:lang w:val="en-US"/>
                                </w:rPr>
                                <w:t>??</w:t>
                              </w:r>
                              <w:proofErr w:type="gramEnd"/>
                            </w:p>
                            <w:p w:rsidR="00487BBC" w:rsidRPr="00487BBC" w:rsidRDefault="00487BBC" w:rsidP="00487BBC">
                              <w:pPr>
                                <w:jc w:val="center"/>
                                <w:rPr>
                                  <w:lang w:val="en-US"/>
                                </w:rPr>
                              </w:pPr>
                              <w:r>
                                <w:rPr>
                                  <w:lang w:val="en-US"/>
                                </w:rPr>
                                <w:t>Members: ERTMS</w:t>
                              </w:r>
                              <w:r w:rsidR="00DA4037">
                                <w:rPr>
                                  <w:lang w:val="en-US"/>
                                </w:rPr>
                                <w:t xml:space="preserve"> System</w:t>
                              </w:r>
                              <w:r>
                                <w:rPr>
                                  <w:lang w:val="en-US"/>
                                </w:rPr>
                                <w:t xml:space="preserve"> Experts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 o:spid="_x0000_s1029" style="position:absolute;left:0;text-align:left;margin-left:118.9pt;margin-top:11.7pt;width:239.25pt;height:107.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" fillcolor="window" strokecolor="windowText" strokeweight="2pt">
                  <v:textbox>
                    <w:txbxContent>
                      <w:p w:rsidR="00487BBC" w:rsidRPr="00487BBC" w:rsidRDefault="00487BBC" w:rsidP="00487BBC">
                        <w:pPr>
                          <w:jc w:val="center"/>
                          <w:rPr>
                            <w:lang w:val="en-US"/>
                          </w:rPr>
                        </w:pPr>
                        <w:r>
                          <w:rPr>
                            <w:lang w:val="en-US"/>
                          </w:rPr>
                          <w:t>ERTMS Expert Group</w:t>
                        </w:r>
                      </w:p>
                      <w:p w:rsidR="00487BBC" w:rsidRPr="00487BBC" w:rsidRDefault="00487BBC" w:rsidP="00487BBC">
                        <w:pPr>
                          <w:jc w:val="center"/>
                          <w:rPr>
                            <w:lang w:val="en-US"/>
                          </w:rPr>
                        </w:pPr>
                        <w:proofErr w:type="gramStart"/>
                        <w:r w:rsidRPr="00487BBC">
                          <w:rPr>
                            <w:lang w:val="en-US"/>
                          </w:rPr>
                          <w:t xml:space="preserve">Leader </w:t>
                        </w:r>
                        <w:r>
                          <w:rPr>
                            <w:lang w:val="en-US"/>
                          </w:rPr>
                          <w:t>??</w:t>
                        </w:r>
                        <w:proofErr w:type="gramEnd"/>
                      </w:p>
                      <w:p w:rsidR="00487BBC" w:rsidRPr="00487BBC" w:rsidRDefault="00487BBC" w:rsidP="00487BBC">
                        <w:pPr>
                          <w:jc w:val="center"/>
                          <w:rPr>
                            <w:lang w:val="en-US"/>
                          </w:rPr>
                        </w:pPr>
                        <w:r>
                          <w:rPr>
                            <w:lang w:val="en-US"/>
                          </w:rPr>
                          <w:t>Members: ERTMS</w:t>
                        </w:r>
                        <w:r w:rsidR="00DA4037">
                          <w:rPr>
                            <w:lang w:val="en-US"/>
                          </w:rPr>
                          <w:t xml:space="preserve"> System</w:t>
                        </w:r>
                        <w:r>
                          <w:rPr>
                            <w:lang w:val="en-US"/>
                          </w:rPr>
                          <w:t xml:space="preserve"> Experts</w:t>
                        </w:r>
                      </w:p>
                    </w:txbxContent>
                  </v:textbox>
                </v:rect>
              </w:pict>
            </mc:Fallback>
          </mc:AlternateContent>
        </w:r>
      </w:del>
    </w:p>
    <w:p w:rsidR="006437B5" w:rsidRPr="004757BF" w:rsidDel="00906CC1" w:rsidRDefault="006437B5" w:rsidP="006437B5">
      <w:pPr>
        <w:pStyle w:val="ListParagraph"/>
        <w:ind w:left="1080"/>
        <w:rPr>
          <w:del w:id="1458" w:author="Hase, Klaus-Rüdiger" w:date="2013-05-16T12:57:00Z"/>
          <w:rFonts w:ascii="Arial" w:hAnsi="Arial" w:cs="Arial"/>
          <w:sz w:val="22"/>
          <w:szCs w:val="22"/>
          <w:lang w:val="en-US"/>
          <w:rPrChange w:id="1459" w:author="Hase, Klaus-Rüdiger" w:date="2013-05-16T15:30:00Z">
            <w:rPr>
              <w:del w:id="1460" w:author="Hase, Klaus-Rüdiger" w:date="2013-05-16T12:57:00Z"/>
              <w:lang w:val="en-US"/>
            </w:rPr>
          </w:rPrChange>
        </w:rPr>
      </w:pPr>
    </w:p>
    <w:p w:rsidR="006437B5" w:rsidRPr="004757BF" w:rsidDel="00906CC1" w:rsidRDefault="006437B5" w:rsidP="006437B5">
      <w:pPr>
        <w:rPr>
          <w:del w:id="1461" w:author="Hase, Klaus-Rüdiger" w:date="2013-05-16T12:57:00Z"/>
          <w:rFonts w:ascii="Arial" w:hAnsi="Arial" w:cs="Arial"/>
          <w:sz w:val="22"/>
          <w:szCs w:val="22"/>
          <w:lang w:val="en-US"/>
          <w:rPrChange w:id="1462" w:author="Hase, Klaus-Rüdiger" w:date="2013-05-16T15:30:00Z">
            <w:rPr>
              <w:del w:id="1463" w:author="Hase, Klaus-Rüdiger" w:date="2013-05-16T12:57:00Z"/>
              <w:lang w:val="en-US"/>
            </w:rPr>
          </w:rPrChange>
        </w:rPr>
      </w:pPr>
    </w:p>
    <w:p w:rsidR="006437B5" w:rsidRPr="004757BF" w:rsidDel="00906CC1" w:rsidRDefault="006437B5" w:rsidP="006437B5">
      <w:pPr>
        <w:pStyle w:val="ListParagraph"/>
        <w:ind w:left="1080"/>
        <w:rPr>
          <w:del w:id="1464" w:author="Hase, Klaus-Rüdiger" w:date="2013-05-16T12:57:00Z"/>
          <w:rFonts w:ascii="Arial" w:hAnsi="Arial" w:cs="Arial"/>
          <w:sz w:val="22"/>
          <w:szCs w:val="22"/>
          <w:lang w:val="en-US"/>
          <w:rPrChange w:id="1465" w:author="Hase, Klaus-Rüdiger" w:date="2013-05-16T15:30:00Z">
            <w:rPr>
              <w:del w:id="1466" w:author="Hase, Klaus-Rüdiger" w:date="2013-05-16T12:57:00Z"/>
              <w:lang w:val="en-US"/>
            </w:rPr>
          </w:rPrChange>
        </w:rPr>
      </w:pPr>
    </w:p>
    <w:p w:rsidR="006437B5" w:rsidRPr="004757BF" w:rsidDel="00906CC1" w:rsidRDefault="006437B5" w:rsidP="006437B5">
      <w:pPr>
        <w:pStyle w:val="ListParagraph"/>
        <w:ind w:left="1080"/>
        <w:rPr>
          <w:del w:id="1467" w:author="Hase, Klaus-Rüdiger" w:date="2013-05-16T12:57:00Z"/>
          <w:rFonts w:ascii="Arial" w:hAnsi="Arial" w:cs="Arial"/>
          <w:sz w:val="22"/>
          <w:szCs w:val="22"/>
          <w:lang w:val="en-US"/>
          <w:rPrChange w:id="1468" w:author="Hase, Klaus-Rüdiger" w:date="2013-05-16T15:30:00Z">
            <w:rPr>
              <w:del w:id="1469" w:author="Hase, Klaus-Rüdiger" w:date="2013-05-16T12:57:00Z"/>
              <w:lang w:val="en-US"/>
            </w:rPr>
          </w:rPrChange>
        </w:rPr>
      </w:pPr>
    </w:p>
    <w:p w:rsidR="006437B5" w:rsidRPr="004757BF" w:rsidDel="00906CC1" w:rsidRDefault="006437B5" w:rsidP="006437B5">
      <w:pPr>
        <w:rPr>
          <w:del w:id="1470" w:author="Hase, Klaus-Rüdiger" w:date="2013-05-16T12:57:00Z"/>
          <w:rFonts w:ascii="Arial" w:hAnsi="Arial" w:cs="Arial"/>
          <w:sz w:val="22"/>
          <w:szCs w:val="22"/>
          <w:lang w:val="en-US"/>
          <w:rPrChange w:id="1471" w:author="Hase, Klaus-Rüdiger" w:date="2013-05-16T15:30:00Z">
            <w:rPr>
              <w:del w:id="1472" w:author="Hase, Klaus-Rüdiger" w:date="2013-05-16T12:57:00Z"/>
              <w:lang w:val="en-US"/>
            </w:rPr>
          </w:rPrChange>
        </w:rPr>
      </w:pPr>
    </w:p>
    <w:p w:rsidR="006437B5" w:rsidRPr="004757BF" w:rsidDel="00906CC1" w:rsidRDefault="006437B5" w:rsidP="006437B5">
      <w:pPr>
        <w:pStyle w:val="ListParagraph"/>
        <w:ind w:left="1080"/>
        <w:rPr>
          <w:del w:id="1473" w:author="Hase, Klaus-Rüdiger" w:date="2013-05-16T12:57:00Z"/>
          <w:rFonts w:ascii="Arial" w:hAnsi="Arial" w:cs="Arial"/>
          <w:sz w:val="22"/>
          <w:szCs w:val="22"/>
          <w:lang w:val="en-US"/>
          <w:rPrChange w:id="1474" w:author="Hase, Klaus-Rüdiger" w:date="2013-05-16T15:30:00Z">
            <w:rPr>
              <w:del w:id="1475" w:author="Hase, Klaus-Rüdiger" w:date="2013-05-16T12:57:00Z"/>
              <w:lang w:val="en-US"/>
            </w:rPr>
          </w:rPrChange>
        </w:rPr>
      </w:pPr>
    </w:p>
    <w:p w:rsidR="006437B5" w:rsidRPr="004757BF" w:rsidDel="006D5C6C" w:rsidRDefault="006437B5" w:rsidP="006437B5">
      <w:pPr>
        <w:rPr>
          <w:del w:id="1476" w:author="Hase, Klaus-Rüdiger" w:date="2013-05-16T15:23:00Z"/>
          <w:rFonts w:ascii="Arial" w:hAnsi="Arial" w:cs="Arial"/>
          <w:sz w:val="22"/>
          <w:szCs w:val="22"/>
          <w:lang w:val="en-US"/>
          <w:rPrChange w:id="1477" w:author="Hase, Klaus-Rüdiger" w:date="2013-05-16T15:30:00Z">
            <w:rPr>
              <w:del w:id="1478" w:author="Hase, Klaus-Rüdiger" w:date="2013-05-16T15:23:00Z"/>
              <w:lang w:val="en-US"/>
            </w:rPr>
          </w:rPrChange>
        </w:rPr>
      </w:pPr>
    </w:p>
    <w:p w:rsidR="0057069E" w:rsidRPr="004757BF" w:rsidRDefault="0057069E" w:rsidP="006437B5">
      <w:pPr>
        <w:rPr>
          <w:rFonts w:ascii="Arial" w:hAnsi="Arial" w:cs="Arial"/>
          <w:sz w:val="22"/>
          <w:szCs w:val="22"/>
          <w:lang w:val="en-US"/>
          <w:rPrChange w:id="1479" w:author="Hase, Klaus-Rüdiger" w:date="2013-05-16T15:30:00Z">
            <w:rPr>
              <w:lang w:val="en-US"/>
            </w:rPr>
          </w:rPrChange>
        </w:rPr>
      </w:pPr>
    </w:p>
    <w:p w:rsidR="0057069E" w:rsidRPr="004757BF" w:rsidRDefault="0057069E" w:rsidP="006437B5">
      <w:pPr>
        <w:rPr>
          <w:rFonts w:ascii="Arial" w:hAnsi="Arial" w:cs="Arial"/>
          <w:sz w:val="22"/>
          <w:szCs w:val="22"/>
          <w:lang w:val="en-US"/>
          <w:rPrChange w:id="1480" w:author="Hase, Klaus-Rüdiger" w:date="2013-05-16T15:30:00Z">
            <w:rPr>
              <w:lang w:val="en-US"/>
            </w:rPr>
          </w:rPrChange>
        </w:rPr>
      </w:pPr>
    </w:p>
    <w:p w:rsidR="0057069E" w:rsidRPr="004757BF" w:rsidRDefault="0057069E" w:rsidP="0057069E">
      <w:pPr>
        <w:pStyle w:val="ListParagraph"/>
        <w:numPr>
          <w:ilvl w:val="1"/>
          <w:numId w:val="2"/>
        </w:numPr>
        <w:rPr>
          <w:rFonts w:ascii="Arial" w:hAnsi="Arial" w:cs="Arial"/>
          <w:b/>
          <w:sz w:val="22"/>
          <w:szCs w:val="22"/>
          <w:u w:val="single"/>
          <w:lang w:val="en-US"/>
          <w:rPrChange w:id="1481" w:author="Hase, Klaus-Rüdiger" w:date="2013-05-16T15:30:00Z">
            <w:rPr>
              <w:b/>
              <w:u w:val="single"/>
              <w:lang w:val="en-US"/>
            </w:rPr>
          </w:rPrChange>
        </w:rPr>
      </w:pPr>
      <w:r w:rsidRPr="004757BF">
        <w:rPr>
          <w:rFonts w:ascii="Arial" w:hAnsi="Arial" w:cs="Arial"/>
          <w:b/>
          <w:sz w:val="22"/>
          <w:szCs w:val="22"/>
          <w:u w:val="single"/>
          <w:lang w:val="en-US"/>
          <w:rPrChange w:id="1482" w:author="Hase, Klaus-Rüdiger" w:date="2013-05-16T15:30:00Z">
            <w:rPr>
              <w:b/>
              <w:u w:val="single"/>
              <w:lang w:val="en-US"/>
            </w:rPr>
          </w:rPrChange>
        </w:rPr>
        <w:t xml:space="preserve">How do we start to keep the </w:t>
      </w:r>
      <w:proofErr w:type="spellStart"/>
      <w:r w:rsidRPr="004757BF">
        <w:rPr>
          <w:rFonts w:ascii="Arial" w:hAnsi="Arial" w:cs="Arial"/>
          <w:b/>
          <w:sz w:val="22"/>
          <w:szCs w:val="22"/>
          <w:u w:val="single"/>
          <w:lang w:val="en-US"/>
          <w:rPrChange w:id="1483" w:author="Hase, Klaus-Rüdiger" w:date="2013-05-16T15:30:00Z">
            <w:rPr>
              <w:b/>
              <w:u w:val="single"/>
              <w:lang w:val="en-US"/>
            </w:rPr>
          </w:rPrChange>
        </w:rPr>
        <w:t>timeschedule</w:t>
      </w:r>
      <w:proofErr w:type="spellEnd"/>
      <w:r w:rsidRPr="004757BF">
        <w:rPr>
          <w:rFonts w:ascii="Arial" w:hAnsi="Arial" w:cs="Arial"/>
          <w:b/>
          <w:sz w:val="22"/>
          <w:szCs w:val="22"/>
          <w:u w:val="single"/>
          <w:lang w:val="en-US"/>
          <w:rPrChange w:id="1484" w:author="Hase, Klaus-Rüdiger" w:date="2013-05-16T15:30:00Z">
            <w:rPr>
              <w:b/>
              <w:u w:val="single"/>
              <w:lang w:val="en-US"/>
            </w:rPr>
          </w:rPrChange>
        </w:rPr>
        <w:t xml:space="preserve">? From the scratch, SRS or another      </w:t>
      </w:r>
    </w:p>
    <w:p w:rsidR="0057069E" w:rsidRPr="004757BF" w:rsidRDefault="0057069E" w:rsidP="0057069E">
      <w:pPr>
        <w:pStyle w:val="ListParagraph"/>
        <w:ind w:left="1080"/>
        <w:rPr>
          <w:rFonts w:ascii="Arial" w:hAnsi="Arial" w:cs="Arial"/>
          <w:b/>
          <w:sz w:val="22"/>
          <w:szCs w:val="22"/>
          <w:u w:val="single"/>
          <w:lang w:val="en-US"/>
          <w:rPrChange w:id="1485" w:author="Hase, Klaus-Rüdiger" w:date="2013-05-16T15:30:00Z">
            <w:rPr>
              <w:b/>
              <w:u w:val="single"/>
              <w:lang w:val="en-US"/>
            </w:rPr>
          </w:rPrChange>
        </w:rPr>
      </w:pPr>
      <w:proofErr w:type="gramStart"/>
      <w:r w:rsidRPr="004757BF">
        <w:rPr>
          <w:rFonts w:ascii="Arial" w:hAnsi="Arial" w:cs="Arial"/>
          <w:b/>
          <w:sz w:val="22"/>
          <w:szCs w:val="22"/>
          <w:u w:val="single"/>
          <w:lang w:val="en-US"/>
          <w:rPrChange w:id="1486" w:author="Hase, Klaus-Rüdiger" w:date="2013-05-16T15:30:00Z">
            <w:rPr>
              <w:b/>
              <w:u w:val="single"/>
              <w:lang w:val="en-US"/>
            </w:rPr>
          </w:rPrChange>
        </w:rPr>
        <w:t>document</w:t>
      </w:r>
      <w:proofErr w:type="gramEnd"/>
      <w:r w:rsidRPr="004757BF">
        <w:rPr>
          <w:rFonts w:ascii="Arial" w:hAnsi="Arial" w:cs="Arial"/>
          <w:b/>
          <w:sz w:val="22"/>
          <w:szCs w:val="22"/>
          <w:u w:val="single"/>
          <w:lang w:val="en-US"/>
          <w:rPrChange w:id="1487" w:author="Hase, Klaus-Rüdiger" w:date="2013-05-16T15:30:00Z">
            <w:rPr>
              <w:b/>
              <w:u w:val="single"/>
              <w:lang w:val="en-US"/>
            </w:rPr>
          </w:rPrChange>
        </w:rPr>
        <w:t>?</w:t>
      </w:r>
    </w:p>
    <w:p w:rsidR="0057069E" w:rsidRPr="004757BF" w:rsidRDefault="0057069E" w:rsidP="0057069E">
      <w:pPr>
        <w:pStyle w:val="ListParagraph"/>
        <w:ind w:left="1080"/>
        <w:rPr>
          <w:rFonts w:ascii="Arial" w:hAnsi="Arial" w:cs="Arial"/>
          <w:b/>
          <w:sz w:val="22"/>
          <w:szCs w:val="22"/>
          <w:u w:val="single"/>
          <w:lang w:val="en-US"/>
          <w:rPrChange w:id="1488" w:author="Hase, Klaus-Rüdiger" w:date="2013-05-16T15:30:00Z">
            <w:rPr>
              <w:b/>
              <w:u w:val="single"/>
              <w:lang w:val="en-US"/>
            </w:rPr>
          </w:rPrChange>
        </w:rPr>
      </w:pPr>
    </w:p>
    <w:p w:rsidR="00974A37" w:rsidRPr="004757BF" w:rsidRDefault="00974A37" w:rsidP="00974A37">
      <w:pPr>
        <w:pStyle w:val="ListParagraph"/>
        <w:ind w:left="1080"/>
        <w:rPr>
          <w:rFonts w:ascii="Arial" w:hAnsi="Arial" w:cs="Arial"/>
          <w:sz w:val="22"/>
          <w:szCs w:val="22"/>
          <w:lang w:val="en-US"/>
          <w:rPrChange w:id="1489" w:author="Hase, Klaus-Rüdiger" w:date="2013-05-16T15:30:00Z">
            <w:rPr>
              <w:lang w:val="en-US"/>
            </w:rPr>
          </w:rPrChange>
        </w:rPr>
      </w:pPr>
      <w:r w:rsidRPr="004757BF">
        <w:rPr>
          <w:rFonts w:ascii="Arial" w:hAnsi="Arial" w:cs="Arial"/>
          <w:i/>
          <w:sz w:val="22"/>
          <w:szCs w:val="22"/>
          <w:lang w:val="en-US"/>
          <w:rPrChange w:id="1490" w:author="Hase, Klaus-Rüdiger" w:date="2013-05-16T15:30:00Z">
            <w:rPr>
              <w:i/>
              <w:lang w:val="en-US"/>
            </w:rPr>
          </w:rPrChange>
        </w:rPr>
        <w:t>SNCF:</w:t>
      </w:r>
      <w:r w:rsidRPr="004757BF">
        <w:rPr>
          <w:rFonts w:ascii="Arial" w:hAnsi="Arial" w:cs="Arial"/>
          <w:sz w:val="22"/>
          <w:szCs w:val="22"/>
          <w:lang w:val="en-US"/>
          <w:rPrChange w:id="1491" w:author="Hase, Klaus-Rüdiger" w:date="2013-05-16T15:30:00Z">
            <w:rPr>
              <w:lang w:val="en-US"/>
            </w:rPr>
          </w:rPrChange>
        </w:rPr>
        <w:t xml:space="preserve"> If we start from scratch, it takes 1 month to create the architecture of the SSRS. The aim for the preliminary version is only operate in nominal mode of 2</w:t>
      </w:r>
      <w:del w:id="1492" w:author="Hase, Klaus-Rüdiger" w:date="2013-05-16T14:17:00Z">
        <w:r w:rsidRPr="004757BF" w:rsidDel="00D50540">
          <w:rPr>
            <w:rFonts w:ascii="Arial" w:hAnsi="Arial" w:cs="Arial"/>
            <w:sz w:val="22"/>
            <w:szCs w:val="22"/>
            <w:lang w:val="en-US"/>
            <w:rPrChange w:id="1493" w:author="Hase, Klaus-Rüdiger" w:date="2013-05-16T15:30:00Z">
              <w:rPr>
                <w:lang w:val="en-US"/>
              </w:rPr>
            </w:rPrChange>
          </w:rPr>
          <w:delText>/</w:delText>
        </w:r>
      </w:del>
      <w:ins w:id="1494" w:author="Hase, Klaus-Rüdiger" w:date="2013-05-16T14:17:00Z">
        <w:r w:rsidR="00D50540" w:rsidRPr="004757BF">
          <w:rPr>
            <w:rFonts w:ascii="Arial" w:hAnsi="Arial" w:cs="Arial"/>
            <w:sz w:val="22"/>
            <w:szCs w:val="22"/>
            <w:lang w:val="en-US"/>
            <w:rPrChange w:id="1495" w:author="Hase, Klaus-Rüdiger" w:date="2013-05-16T15:30:00Z">
              <w:rPr>
                <w:lang w:val="en-US"/>
              </w:rPr>
            </w:rPrChange>
          </w:rPr>
          <w:t xml:space="preserve"> or </w:t>
        </w:r>
      </w:ins>
      <w:r w:rsidRPr="004757BF">
        <w:rPr>
          <w:rFonts w:ascii="Arial" w:hAnsi="Arial" w:cs="Arial"/>
          <w:sz w:val="22"/>
          <w:szCs w:val="22"/>
          <w:lang w:val="en-US"/>
          <w:rPrChange w:id="1496" w:author="Hase, Klaus-Rüdiger" w:date="2013-05-16T15:30:00Z">
            <w:rPr>
              <w:lang w:val="en-US"/>
            </w:rPr>
          </w:rPrChange>
        </w:rPr>
        <w:t xml:space="preserve">3 test tracks (VDE (Germany), </w:t>
      </w:r>
      <w:proofErr w:type="spellStart"/>
      <w:r w:rsidRPr="004757BF">
        <w:rPr>
          <w:rFonts w:ascii="Arial" w:hAnsi="Arial" w:cs="Arial"/>
          <w:sz w:val="22"/>
          <w:szCs w:val="22"/>
          <w:lang w:val="en-US"/>
          <w:rPrChange w:id="1497" w:author="Hase, Klaus-Rüdiger" w:date="2013-05-16T15:30:00Z">
            <w:rPr>
              <w:lang w:val="en-US"/>
            </w:rPr>
          </w:rPrChange>
        </w:rPr>
        <w:t>Betuwe</w:t>
      </w:r>
      <w:proofErr w:type="spellEnd"/>
      <w:r w:rsidRPr="004757BF">
        <w:rPr>
          <w:rFonts w:ascii="Arial" w:hAnsi="Arial" w:cs="Arial"/>
          <w:sz w:val="22"/>
          <w:szCs w:val="22"/>
          <w:lang w:val="en-US"/>
          <w:rPrChange w:id="1498" w:author="Hase, Klaus-Rüdiger" w:date="2013-05-16T15:30:00Z">
            <w:rPr>
              <w:lang w:val="en-US"/>
            </w:rPr>
          </w:rPrChange>
        </w:rPr>
        <w:t>/Utrecht-Amsterdam (Netherlands), French track).</w:t>
      </w:r>
      <w:ins w:id="1499" w:author="Hase, Klaus-Rüdiger" w:date="2013-05-16T14:17:00Z">
        <w:r w:rsidR="00D50540" w:rsidRPr="004757BF">
          <w:rPr>
            <w:rFonts w:ascii="Arial" w:hAnsi="Arial" w:cs="Arial"/>
            <w:sz w:val="22"/>
            <w:szCs w:val="22"/>
            <w:lang w:val="en-US"/>
            <w:rPrChange w:id="1500" w:author="Hase, Klaus-Rüdiger" w:date="2013-05-16T15:30:00Z">
              <w:rPr>
                <w:lang w:val="en-US"/>
              </w:rPr>
            </w:rPrChange>
          </w:rPr>
          <w:t xml:space="preserve"> </w:t>
        </w:r>
      </w:ins>
    </w:p>
    <w:p w:rsidR="00974A37" w:rsidRPr="004757BF" w:rsidRDefault="00974A37" w:rsidP="00974A37">
      <w:pPr>
        <w:pStyle w:val="ListParagraph"/>
        <w:ind w:left="1080"/>
        <w:rPr>
          <w:rFonts w:ascii="Arial" w:hAnsi="Arial" w:cs="Arial"/>
          <w:i/>
          <w:sz w:val="22"/>
          <w:szCs w:val="22"/>
          <w:lang w:val="en-US"/>
          <w:rPrChange w:id="1501" w:author="Hase, Klaus-Rüdiger" w:date="2013-05-16T15:30:00Z">
            <w:rPr>
              <w:i/>
              <w:lang w:val="en-US"/>
            </w:rPr>
          </w:rPrChange>
        </w:rPr>
      </w:pPr>
      <w:r w:rsidRPr="004757BF">
        <w:rPr>
          <w:rFonts w:ascii="Arial" w:hAnsi="Arial" w:cs="Arial"/>
          <w:i/>
          <w:sz w:val="22"/>
          <w:szCs w:val="22"/>
          <w:lang w:val="en-US"/>
          <w:rPrChange w:id="1502" w:author="Hase, Klaus-Rüdiger" w:date="2013-05-16T15:30:00Z">
            <w:rPr>
              <w:i/>
              <w:lang w:val="en-US"/>
            </w:rPr>
          </w:rPrChange>
        </w:rPr>
        <w:t>Lloyds Register:</w:t>
      </w:r>
      <w:r w:rsidRPr="004757BF">
        <w:rPr>
          <w:rFonts w:ascii="Arial" w:hAnsi="Arial" w:cs="Arial"/>
          <w:sz w:val="22"/>
          <w:szCs w:val="22"/>
          <w:lang w:val="en-US"/>
          <w:rPrChange w:id="1503" w:author="Hase, Klaus-Rüdiger" w:date="2013-05-16T15:30:00Z">
            <w:rPr>
              <w:lang w:val="en-US"/>
            </w:rPr>
          </w:rPrChange>
        </w:rPr>
        <w:t xml:space="preserve"> About what are we talking? </w:t>
      </w:r>
      <w:proofErr w:type="gramStart"/>
      <w:r w:rsidR="005C620E" w:rsidRPr="004757BF">
        <w:rPr>
          <w:rFonts w:ascii="Arial" w:hAnsi="Arial" w:cs="Arial"/>
          <w:sz w:val="22"/>
          <w:szCs w:val="22"/>
          <w:lang w:val="en-US"/>
          <w:rPrChange w:id="1504" w:author="Hase, Klaus-Rüdiger" w:date="2013-05-16T15:30:00Z">
            <w:rPr>
              <w:lang w:val="en-US"/>
            </w:rPr>
          </w:rPrChange>
        </w:rPr>
        <w:t>Functional architecture of the u</w:t>
      </w:r>
      <w:r w:rsidRPr="004757BF">
        <w:rPr>
          <w:rFonts w:ascii="Arial" w:hAnsi="Arial" w:cs="Arial"/>
          <w:sz w:val="22"/>
          <w:szCs w:val="22"/>
          <w:lang w:val="en-US"/>
          <w:rPrChange w:id="1505" w:author="Hase, Klaus-Rüdiger" w:date="2013-05-16T15:30:00Z">
            <w:rPr>
              <w:lang w:val="en-US"/>
            </w:rPr>
          </w:rPrChange>
        </w:rPr>
        <w:t>nit or the kernel?</w:t>
      </w:r>
      <w:proofErr w:type="gramEnd"/>
      <w:r w:rsidRPr="004757BF">
        <w:rPr>
          <w:rFonts w:ascii="Arial" w:hAnsi="Arial" w:cs="Arial"/>
          <w:sz w:val="22"/>
          <w:szCs w:val="22"/>
          <w:lang w:val="en-US"/>
          <w:rPrChange w:id="1506" w:author="Hase, Klaus-Rüdiger" w:date="2013-05-16T15:30:00Z">
            <w:rPr>
              <w:lang w:val="en-US"/>
            </w:rPr>
          </w:rPrChange>
        </w:rPr>
        <w:t xml:space="preserve"> </w:t>
      </w:r>
    </w:p>
    <w:p w:rsidR="00974A37" w:rsidRPr="004757BF" w:rsidRDefault="00974A37" w:rsidP="00974A37">
      <w:pPr>
        <w:pStyle w:val="ListParagraph"/>
        <w:ind w:left="1080"/>
        <w:rPr>
          <w:rFonts w:ascii="Arial" w:hAnsi="Arial" w:cs="Arial"/>
          <w:sz w:val="22"/>
          <w:szCs w:val="22"/>
          <w:lang w:val="en-US"/>
          <w:rPrChange w:id="1507" w:author="Hase, Klaus-Rüdiger" w:date="2013-05-16T15:30:00Z">
            <w:rPr>
              <w:lang w:val="en-US"/>
            </w:rPr>
          </w:rPrChange>
        </w:rPr>
      </w:pPr>
      <w:r w:rsidRPr="004757BF">
        <w:rPr>
          <w:rFonts w:ascii="Arial" w:hAnsi="Arial" w:cs="Arial"/>
          <w:i/>
          <w:sz w:val="22"/>
          <w:szCs w:val="22"/>
          <w:lang w:val="en-US"/>
          <w:rPrChange w:id="1508" w:author="Hase, Klaus-Rüdiger" w:date="2013-05-16T15:30:00Z">
            <w:rPr>
              <w:i/>
              <w:lang w:val="en-US"/>
            </w:rPr>
          </w:rPrChange>
        </w:rPr>
        <w:t>SNCF:</w:t>
      </w:r>
      <w:r w:rsidRPr="004757BF">
        <w:rPr>
          <w:rFonts w:ascii="Arial" w:hAnsi="Arial" w:cs="Arial"/>
          <w:sz w:val="22"/>
          <w:szCs w:val="22"/>
          <w:lang w:val="en-US"/>
          <w:rPrChange w:id="1509" w:author="Hase, Klaus-Rüdiger" w:date="2013-05-16T15:30:00Z">
            <w:rPr>
              <w:lang w:val="en-US"/>
            </w:rPr>
          </w:rPrChange>
        </w:rPr>
        <w:t xml:space="preserve"> Focus is on the Subset 26 and other relevant </w:t>
      </w:r>
      <w:proofErr w:type="spellStart"/>
      <w:r w:rsidRPr="004757BF">
        <w:rPr>
          <w:rFonts w:ascii="Arial" w:hAnsi="Arial" w:cs="Arial"/>
          <w:sz w:val="22"/>
          <w:szCs w:val="22"/>
          <w:lang w:val="en-US"/>
          <w:rPrChange w:id="1510" w:author="Hase, Klaus-Rüdiger" w:date="2013-05-16T15:30:00Z">
            <w:rPr>
              <w:lang w:val="en-US"/>
            </w:rPr>
          </w:rPrChange>
        </w:rPr>
        <w:t>subsests</w:t>
      </w:r>
      <w:proofErr w:type="spellEnd"/>
      <w:r w:rsidRPr="004757BF">
        <w:rPr>
          <w:rFonts w:ascii="Arial" w:hAnsi="Arial" w:cs="Arial"/>
          <w:sz w:val="22"/>
          <w:szCs w:val="22"/>
          <w:lang w:val="en-US"/>
          <w:rPrChange w:id="1511" w:author="Hase, Klaus-Rüdiger" w:date="2013-05-16T15:30:00Z">
            <w:rPr>
              <w:lang w:val="en-US"/>
            </w:rPr>
          </w:rPrChange>
        </w:rPr>
        <w:t>.</w:t>
      </w:r>
    </w:p>
    <w:p w:rsidR="00D50540" w:rsidRPr="004757BF" w:rsidRDefault="00D50540" w:rsidP="006437B5">
      <w:pPr>
        <w:rPr>
          <w:rFonts w:ascii="Arial" w:hAnsi="Arial" w:cs="Arial"/>
          <w:sz w:val="22"/>
          <w:szCs w:val="22"/>
          <w:lang w:val="en-US"/>
          <w:rPrChange w:id="1512" w:author="Hase, Klaus-Rüdiger" w:date="2013-05-16T15:30:00Z">
            <w:rPr>
              <w:lang w:val="en-US"/>
            </w:rPr>
          </w:rPrChange>
        </w:rPr>
      </w:pPr>
    </w:p>
    <w:p w:rsidR="001563F5" w:rsidRPr="004757BF" w:rsidRDefault="0057069E" w:rsidP="001563F5">
      <w:pPr>
        <w:pStyle w:val="ListParagraph"/>
        <w:numPr>
          <w:ilvl w:val="1"/>
          <w:numId w:val="2"/>
        </w:numPr>
        <w:rPr>
          <w:rFonts w:ascii="Arial" w:hAnsi="Arial" w:cs="Arial"/>
          <w:b/>
          <w:sz w:val="22"/>
          <w:szCs w:val="22"/>
          <w:u w:val="single"/>
          <w:lang w:val="en-US"/>
          <w:rPrChange w:id="1513" w:author="Hase, Klaus-Rüdiger" w:date="2013-05-16T15:30:00Z">
            <w:rPr>
              <w:b/>
              <w:u w:val="single"/>
              <w:lang w:val="en-US"/>
            </w:rPr>
          </w:rPrChange>
        </w:rPr>
      </w:pPr>
      <w:r w:rsidRPr="004757BF">
        <w:rPr>
          <w:rFonts w:ascii="Arial" w:hAnsi="Arial" w:cs="Arial"/>
          <w:b/>
          <w:sz w:val="22"/>
          <w:szCs w:val="22"/>
          <w:u w:val="single"/>
          <w:lang w:val="en-US"/>
          <w:rPrChange w:id="1514" w:author="Hase, Klaus-Rüdiger" w:date="2013-05-16T15:30:00Z">
            <w:rPr>
              <w:b/>
              <w:u w:val="single"/>
              <w:lang w:val="en-US"/>
            </w:rPr>
          </w:rPrChange>
        </w:rPr>
        <w:t xml:space="preserve">Action plan for the SSRS </w:t>
      </w:r>
    </w:p>
    <w:p w:rsidR="0057069E" w:rsidRPr="004757BF" w:rsidRDefault="0057069E" w:rsidP="0057069E">
      <w:pPr>
        <w:pStyle w:val="ListParagraph"/>
        <w:ind w:left="1080"/>
        <w:rPr>
          <w:rFonts w:ascii="Arial" w:hAnsi="Arial" w:cs="Arial"/>
          <w:b/>
          <w:sz w:val="22"/>
          <w:szCs w:val="22"/>
          <w:u w:val="single"/>
          <w:lang w:val="en-US"/>
          <w:rPrChange w:id="1515" w:author="Hase, Klaus-Rüdiger" w:date="2013-05-16T15:30:00Z">
            <w:rPr>
              <w:b/>
              <w:u w:val="single"/>
              <w:lang w:val="en-US"/>
            </w:rPr>
          </w:rPrChange>
        </w:rPr>
      </w:pPr>
    </w:p>
    <w:p w:rsidR="001563F5" w:rsidRPr="004757BF" w:rsidRDefault="001563F5" w:rsidP="001563F5">
      <w:pPr>
        <w:ind w:left="720"/>
        <w:rPr>
          <w:rFonts w:ascii="Arial" w:hAnsi="Arial" w:cs="Arial"/>
          <w:sz w:val="22"/>
          <w:szCs w:val="22"/>
          <w:lang w:val="en-US"/>
          <w:rPrChange w:id="1516" w:author="Hase, Klaus-Rüdiger" w:date="2013-05-16T15:30:00Z">
            <w:rPr>
              <w:lang w:val="en-US"/>
            </w:rPr>
          </w:rPrChange>
        </w:rPr>
      </w:pPr>
    </w:p>
    <w:p w:rsidR="0094523F" w:rsidRPr="004757BF" w:rsidRDefault="0057069E" w:rsidP="0057069E">
      <w:pPr>
        <w:pStyle w:val="ListParagraph"/>
        <w:numPr>
          <w:ilvl w:val="0"/>
          <w:numId w:val="4"/>
        </w:numPr>
        <w:rPr>
          <w:rFonts w:ascii="Arial" w:hAnsi="Arial" w:cs="Arial"/>
          <w:sz w:val="22"/>
          <w:szCs w:val="22"/>
          <w:lang w:val="en-US"/>
          <w:rPrChange w:id="1517" w:author="Hase, Klaus-Rüdiger" w:date="2013-05-16T15:30:00Z">
            <w:rPr>
              <w:lang w:val="en-US"/>
            </w:rPr>
          </w:rPrChange>
        </w:rPr>
      </w:pPr>
      <w:r w:rsidRPr="004757BF">
        <w:rPr>
          <w:rFonts w:ascii="Arial" w:hAnsi="Arial" w:cs="Arial"/>
          <w:sz w:val="22"/>
          <w:szCs w:val="22"/>
          <w:lang w:val="en-US"/>
          <w:rPrChange w:id="1518" w:author="Hase, Klaus-Rüdiger" w:date="2013-05-16T15:30:00Z">
            <w:rPr>
              <w:lang w:val="en-US"/>
            </w:rPr>
          </w:rPrChange>
        </w:rPr>
        <w:t xml:space="preserve">Managing a ERTMS System Expert Group working task for the middle/end of may </w:t>
      </w:r>
    </w:p>
    <w:p w:rsidR="0057069E" w:rsidRPr="004757BF" w:rsidRDefault="0057069E" w:rsidP="0057069E">
      <w:pPr>
        <w:pStyle w:val="ListParagraph"/>
        <w:numPr>
          <w:ilvl w:val="0"/>
          <w:numId w:val="4"/>
        </w:numPr>
        <w:rPr>
          <w:rFonts w:ascii="Arial" w:hAnsi="Arial" w:cs="Arial"/>
          <w:sz w:val="22"/>
          <w:szCs w:val="22"/>
          <w:lang w:val="en-US"/>
          <w:rPrChange w:id="1519" w:author="Hase, Klaus-Rüdiger" w:date="2013-05-16T15:30:00Z">
            <w:rPr>
              <w:lang w:val="en-US"/>
            </w:rPr>
          </w:rPrChange>
        </w:rPr>
      </w:pPr>
      <w:r w:rsidRPr="004757BF">
        <w:rPr>
          <w:rFonts w:ascii="Arial" w:hAnsi="Arial" w:cs="Arial"/>
          <w:sz w:val="22"/>
          <w:szCs w:val="22"/>
          <w:lang w:val="en-US"/>
          <w:rPrChange w:id="1520" w:author="Hase, Klaus-Rüdiger" w:date="2013-05-16T15:30:00Z">
            <w:rPr>
              <w:lang w:val="en-US"/>
            </w:rPr>
          </w:rPrChange>
        </w:rPr>
        <w:t>Managing a SSRS Requirement and Criteria group for the middle of may</w:t>
      </w:r>
    </w:p>
    <w:p w:rsidR="0057069E" w:rsidRPr="004757BF" w:rsidRDefault="0057069E" w:rsidP="0057069E">
      <w:pPr>
        <w:pStyle w:val="ListParagraph"/>
        <w:numPr>
          <w:ilvl w:val="0"/>
          <w:numId w:val="4"/>
        </w:numPr>
        <w:rPr>
          <w:rFonts w:ascii="Arial" w:hAnsi="Arial" w:cs="Arial"/>
          <w:sz w:val="22"/>
          <w:szCs w:val="22"/>
          <w:lang w:val="en-US"/>
          <w:rPrChange w:id="1521" w:author="Hase, Klaus-Rüdiger" w:date="2013-05-16T15:30:00Z">
            <w:rPr>
              <w:lang w:val="en-US"/>
            </w:rPr>
          </w:rPrChange>
        </w:rPr>
      </w:pPr>
      <w:r w:rsidRPr="004757BF">
        <w:rPr>
          <w:rFonts w:ascii="Arial" w:hAnsi="Arial" w:cs="Arial"/>
          <w:sz w:val="22"/>
          <w:szCs w:val="22"/>
          <w:lang w:val="en-US"/>
          <w:rPrChange w:id="1522" w:author="Hase, Klaus-Rüdiger" w:date="2013-05-16T15:30:00Z">
            <w:rPr>
              <w:lang w:val="en-US"/>
            </w:rPr>
          </w:rPrChange>
        </w:rPr>
        <w:t xml:space="preserve">Preliminary version of the SSRS will be delivered </w:t>
      </w:r>
      <w:r w:rsidRPr="004757BF">
        <w:rPr>
          <w:rFonts w:ascii="Arial" w:hAnsi="Arial" w:cs="Arial"/>
          <w:b/>
          <w:sz w:val="22"/>
          <w:szCs w:val="22"/>
          <w:lang w:val="en-US"/>
          <w:rPrChange w:id="1523" w:author="Hase, Klaus-Rüdiger" w:date="2013-05-16T15:30:00Z">
            <w:rPr>
              <w:b/>
              <w:lang w:val="en-US"/>
            </w:rPr>
          </w:rPrChange>
        </w:rPr>
        <w:t>11/2013</w:t>
      </w:r>
    </w:p>
    <w:p w:rsidR="0057069E" w:rsidRPr="004757BF" w:rsidRDefault="0057069E" w:rsidP="0057069E">
      <w:pPr>
        <w:pStyle w:val="ListParagraph"/>
        <w:numPr>
          <w:ilvl w:val="0"/>
          <w:numId w:val="4"/>
        </w:numPr>
        <w:rPr>
          <w:rFonts w:ascii="Arial" w:hAnsi="Arial" w:cs="Arial"/>
          <w:sz w:val="22"/>
          <w:szCs w:val="22"/>
          <w:lang w:val="en-US"/>
          <w:rPrChange w:id="1524" w:author="Hase, Klaus-Rüdiger" w:date="2013-05-16T15:30:00Z">
            <w:rPr>
              <w:lang w:val="en-US"/>
            </w:rPr>
          </w:rPrChange>
        </w:rPr>
      </w:pPr>
      <w:r w:rsidRPr="004757BF">
        <w:rPr>
          <w:rFonts w:ascii="Arial" w:hAnsi="Arial" w:cs="Arial"/>
          <w:sz w:val="22"/>
          <w:szCs w:val="22"/>
          <w:lang w:val="en-US"/>
          <w:rPrChange w:id="1525" w:author="Hase, Klaus-Rüdiger" w:date="2013-05-16T15:30:00Z">
            <w:rPr>
              <w:lang w:val="en-US"/>
            </w:rPr>
          </w:rPrChange>
        </w:rPr>
        <w:t xml:space="preserve">Final version of the SSRS will be delivered </w:t>
      </w:r>
      <w:r w:rsidRPr="004757BF">
        <w:rPr>
          <w:rFonts w:ascii="Arial" w:hAnsi="Arial" w:cs="Arial"/>
          <w:b/>
          <w:sz w:val="22"/>
          <w:szCs w:val="22"/>
          <w:lang w:val="en-US"/>
          <w:rPrChange w:id="1526" w:author="Hase, Klaus-Rüdiger" w:date="2013-05-16T15:30:00Z">
            <w:rPr>
              <w:b/>
              <w:lang w:val="en-US"/>
            </w:rPr>
          </w:rPrChange>
        </w:rPr>
        <w:t>03/2014</w:t>
      </w:r>
    </w:p>
    <w:p w:rsidR="0057069E" w:rsidRPr="004757BF" w:rsidRDefault="0057069E" w:rsidP="0057069E">
      <w:pPr>
        <w:rPr>
          <w:rFonts w:ascii="Arial" w:hAnsi="Arial" w:cs="Arial"/>
          <w:sz w:val="22"/>
          <w:szCs w:val="22"/>
          <w:lang w:val="en-US"/>
          <w:rPrChange w:id="1527" w:author="Hase, Klaus-Rüdiger" w:date="2013-05-16T15:30:00Z">
            <w:rPr>
              <w:lang w:val="en-US"/>
            </w:rPr>
          </w:rPrChange>
        </w:rPr>
      </w:pPr>
    </w:p>
    <w:p w:rsidR="000500D7" w:rsidRPr="004757BF" w:rsidRDefault="000500D7" w:rsidP="000500D7">
      <w:pPr>
        <w:pStyle w:val="ListParagraph"/>
        <w:numPr>
          <w:ilvl w:val="0"/>
          <w:numId w:val="2"/>
        </w:numPr>
        <w:rPr>
          <w:rFonts w:ascii="Arial" w:hAnsi="Arial" w:cs="Arial"/>
          <w:b/>
          <w:sz w:val="22"/>
          <w:szCs w:val="22"/>
          <w:u w:val="single"/>
          <w:lang w:val="en-US"/>
          <w:rPrChange w:id="1528" w:author="Hase, Klaus-Rüdiger" w:date="2013-05-16T15:30:00Z">
            <w:rPr>
              <w:b/>
              <w:u w:val="single"/>
              <w:lang w:val="en-US"/>
            </w:rPr>
          </w:rPrChange>
        </w:rPr>
      </w:pPr>
      <w:proofErr w:type="spellStart"/>
      <w:r w:rsidRPr="004757BF">
        <w:rPr>
          <w:rFonts w:ascii="Arial" w:hAnsi="Arial" w:cs="Arial"/>
          <w:b/>
          <w:sz w:val="22"/>
          <w:szCs w:val="22"/>
          <w:u w:val="single"/>
          <w:lang w:val="en-US"/>
          <w:rPrChange w:id="1529" w:author="Hase, Klaus-Rüdiger" w:date="2013-05-16T15:30:00Z">
            <w:rPr>
              <w:b/>
              <w:u w:val="single"/>
              <w:lang w:val="en-US"/>
            </w:rPr>
          </w:rPrChange>
        </w:rPr>
        <w:t>DoW</w:t>
      </w:r>
      <w:proofErr w:type="spellEnd"/>
      <w:r w:rsidRPr="004757BF">
        <w:rPr>
          <w:rFonts w:ascii="Arial" w:hAnsi="Arial" w:cs="Arial"/>
          <w:b/>
          <w:sz w:val="22"/>
          <w:szCs w:val="22"/>
          <w:u w:val="single"/>
          <w:lang w:val="en-US"/>
          <w:rPrChange w:id="1530" w:author="Hase, Klaus-Rüdiger" w:date="2013-05-16T15:30:00Z">
            <w:rPr>
              <w:b/>
              <w:u w:val="single"/>
              <w:lang w:val="en-US"/>
            </w:rPr>
          </w:rPrChange>
        </w:rPr>
        <w:t xml:space="preserve"> – Description of Work SSRS</w:t>
      </w:r>
    </w:p>
    <w:p w:rsidR="000500D7" w:rsidRPr="004757BF" w:rsidRDefault="000500D7" w:rsidP="000500D7">
      <w:pPr>
        <w:pStyle w:val="ListParagraph"/>
        <w:rPr>
          <w:rFonts w:ascii="Arial" w:hAnsi="Arial" w:cs="Arial"/>
          <w:b/>
          <w:sz w:val="22"/>
          <w:szCs w:val="22"/>
          <w:u w:val="single"/>
          <w:lang w:val="en-US"/>
          <w:rPrChange w:id="1531" w:author="Hase, Klaus-Rüdiger" w:date="2013-05-16T15:30:00Z">
            <w:rPr>
              <w:b/>
              <w:u w:val="single"/>
              <w:lang w:val="en-US"/>
            </w:rPr>
          </w:rPrChange>
        </w:rPr>
      </w:pPr>
    </w:p>
    <w:p w:rsidR="000500D7" w:rsidRPr="004757BF" w:rsidRDefault="000500D7" w:rsidP="000500D7">
      <w:pPr>
        <w:pStyle w:val="ListParagraph"/>
        <w:rPr>
          <w:rFonts w:ascii="Arial" w:hAnsi="Arial" w:cs="Arial"/>
          <w:sz w:val="22"/>
          <w:szCs w:val="22"/>
          <w:lang w:val="en-US"/>
          <w:rPrChange w:id="1532" w:author="Hase, Klaus-Rüdiger" w:date="2013-05-16T15:30:00Z">
            <w:rPr>
              <w:lang w:val="en-US"/>
            </w:rPr>
          </w:rPrChange>
        </w:rPr>
      </w:pPr>
      <w:r w:rsidRPr="004757BF">
        <w:rPr>
          <w:rFonts w:ascii="Arial" w:hAnsi="Arial" w:cs="Arial"/>
          <w:sz w:val="22"/>
          <w:szCs w:val="22"/>
          <w:lang w:val="en-US"/>
          <w:rPrChange w:id="1533" w:author="Hase, Klaus-Rüdiger" w:date="2013-05-16T15:30:00Z">
            <w:rPr>
              <w:lang w:val="en-US"/>
            </w:rPr>
          </w:rPrChange>
        </w:rPr>
        <w:t xml:space="preserve">Presented by Jan </w:t>
      </w:r>
      <w:proofErr w:type="spellStart"/>
      <w:r w:rsidRPr="004757BF">
        <w:rPr>
          <w:rFonts w:ascii="Arial" w:hAnsi="Arial" w:cs="Arial"/>
          <w:sz w:val="22"/>
          <w:szCs w:val="22"/>
          <w:lang w:val="en-US"/>
          <w:rPrChange w:id="1534" w:author="Hase, Klaus-Rüdiger" w:date="2013-05-16T15:30:00Z">
            <w:rPr>
              <w:lang w:val="en-US"/>
            </w:rPr>
          </w:rPrChange>
        </w:rPr>
        <w:t>Welvaarts</w:t>
      </w:r>
      <w:proofErr w:type="spellEnd"/>
      <w:r w:rsidRPr="004757BF">
        <w:rPr>
          <w:rFonts w:ascii="Arial" w:hAnsi="Arial" w:cs="Arial"/>
          <w:sz w:val="22"/>
          <w:szCs w:val="22"/>
          <w:lang w:val="en-US"/>
          <w:rPrChange w:id="1535" w:author="Hase, Klaus-Rüdiger" w:date="2013-05-16T15:30:00Z">
            <w:rPr>
              <w:lang w:val="en-US"/>
            </w:rPr>
          </w:rPrChange>
        </w:rPr>
        <w:t xml:space="preserve"> (Syst. Engineer Lloyds Register)</w:t>
      </w:r>
    </w:p>
    <w:p w:rsidR="000500D7" w:rsidRPr="004757BF" w:rsidRDefault="000500D7" w:rsidP="000500D7">
      <w:pPr>
        <w:pStyle w:val="ListParagraph"/>
        <w:rPr>
          <w:rFonts w:ascii="Arial" w:hAnsi="Arial" w:cs="Arial"/>
          <w:sz w:val="22"/>
          <w:szCs w:val="22"/>
          <w:lang w:val="en-US"/>
          <w:rPrChange w:id="1536" w:author="Hase, Klaus-Rüdiger" w:date="2013-05-16T15:30:00Z">
            <w:rPr>
              <w:lang w:val="en-US"/>
            </w:rPr>
          </w:rPrChange>
        </w:rPr>
      </w:pPr>
    </w:p>
    <w:bookmarkStart w:id="1537" w:name="_MON_1430221145"/>
    <w:bookmarkEnd w:id="1537"/>
    <w:p w:rsidR="000500D7" w:rsidRPr="004757BF" w:rsidRDefault="000500D7" w:rsidP="000500D7">
      <w:pPr>
        <w:pStyle w:val="ListParagraph"/>
        <w:rPr>
          <w:rFonts w:ascii="Arial" w:hAnsi="Arial" w:cs="Arial"/>
          <w:sz w:val="22"/>
          <w:szCs w:val="22"/>
          <w:lang w:val="en-US"/>
          <w:rPrChange w:id="1538" w:author="Hase, Klaus-Rüdiger" w:date="2013-05-16T15:30:00Z">
            <w:rPr>
              <w:lang w:val="en-US"/>
            </w:rPr>
          </w:rPrChange>
        </w:rPr>
      </w:pPr>
      <w:r w:rsidRPr="004757BF">
        <w:rPr>
          <w:rFonts w:ascii="Arial" w:hAnsi="Arial" w:cs="Arial"/>
          <w:sz w:val="22"/>
          <w:szCs w:val="22"/>
          <w:lang w:val="en-US"/>
          <w:rPrChange w:id="1539" w:author="Hase, Klaus-Rüdiger" w:date="2013-05-16T15:30:00Z">
            <w:rPr>
              <w:lang w:val="en-US"/>
            </w:rPr>
          </w:rPrChange>
        </w:rPr>
        <w:object w:dxaOrig="1550" w:dyaOrig="990">
          <v:shape id="_x0000_i1028" type="#_x0000_t75" style="width:77.45pt;height:49.65pt" o:ole="">
            <v:imagedata r:id="rId16" o:title=""/>
          </v:shape>
          <o:OLEObject Type="Embed" ProgID="PowerPoint.Show.12" ShapeID="_x0000_i1028" DrawAspect="Icon" ObjectID="_1430223622" r:id="rId17"/>
        </w:object>
      </w:r>
    </w:p>
    <w:p w:rsidR="000500D7" w:rsidRPr="004757BF" w:rsidRDefault="000500D7" w:rsidP="0057069E">
      <w:pPr>
        <w:ind w:left="709"/>
        <w:rPr>
          <w:rFonts w:ascii="Arial" w:hAnsi="Arial" w:cs="Arial"/>
          <w:sz w:val="22"/>
          <w:szCs w:val="22"/>
          <w:lang w:val="en-US"/>
          <w:rPrChange w:id="1540" w:author="Hase, Klaus-Rüdiger" w:date="2013-05-16T15:30:00Z">
            <w:rPr>
              <w:lang w:val="en-US"/>
            </w:rPr>
          </w:rPrChange>
        </w:rPr>
      </w:pPr>
    </w:p>
    <w:p w:rsidR="0057069E" w:rsidRPr="004757BF" w:rsidRDefault="000500D7" w:rsidP="0057069E">
      <w:pPr>
        <w:ind w:left="709"/>
        <w:rPr>
          <w:rFonts w:ascii="Arial" w:hAnsi="Arial" w:cs="Arial"/>
          <w:sz w:val="22"/>
          <w:szCs w:val="22"/>
          <w:lang w:val="en-US"/>
          <w:rPrChange w:id="1541" w:author="Hase, Klaus-Rüdiger" w:date="2013-05-16T15:30:00Z">
            <w:rPr>
              <w:lang w:val="en-US"/>
            </w:rPr>
          </w:rPrChange>
        </w:rPr>
      </w:pPr>
      <w:r w:rsidRPr="004757BF">
        <w:rPr>
          <w:rFonts w:ascii="Arial" w:hAnsi="Arial" w:cs="Arial"/>
          <w:sz w:val="22"/>
          <w:szCs w:val="22"/>
          <w:lang w:val="en-US"/>
          <w:rPrChange w:id="1542" w:author="Hase, Klaus-Rüdiger" w:date="2013-05-16T15:30:00Z">
            <w:rPr>
              <w:lang w:val="en-US"/>
            </w:rPr>
          </w:rPrChange>
        </w:rPr>
        <w:t xml:space="preserve">Questions for the </w:t>
      </w:r>
      <w:proofErr w:type="spellStart"/>
      <w:r w:rsidRPr="004757BF">
        <w:rPr>
          <w:rFonts w:ascii="Arial" w:hAnsi="Arial" w:cs="Arial"/>
          <w:sz w:val="22"/>
          <w:szCs w:val="22"/>
          <w:lang w:val="en-US"/>
          <w:rPrChange w:id="1543" w:author="Hase, Klaus-Rüdiger" w:date="2013-05-16T15:30:00Z">
            <w:rPr>
              <w:lang w:val="en-US"/>
            </w:rPr>
          </w:rPrChange>
        </w:rPr>
        <w:t>DoW</w:t>
      </w:r>
      <w:proofErr w:type="spellEnd"/>
      <w:r w:rsidRPr="004757BF">
        <w:rPr>
          <w:rFonts w:ascii="Arial" w:hAnsi="Arial" w:cs="Arial"/>
          <w:sz w:val="22"/>
          <w:szCs w:val="22"/>
          <w:lang w:val="en-US"/>
          <w:rPrChange w:id="1544" w:author="Hase, Klaus-Rüdiger" w:date="2013-05-16T15:30:00Z">
            <w:rPr>
              <w:lang w:val="en-US"/>
            </w:rPr>
          </w:rPrChange>
        </w:rPr>
        <w:t xml:space="preserve"> from </w:t>
      </w:r>
      <w:del w:id="1545" w:author="Hase, Klaus-Rüdiger" w:date="2013-05-16T14:52:00Z">
        <w:r w:rsidRPr="004757BF" w:rsidDel="002C56E6">
          <w:rPr>
            <w:rFonts w:ascii="Arial" w:hAnsi="Arial" w:cs="Arial"/>
            <w:sz w:val="22"/>
            <w:szCs w:val="22"/>
            <w:lang w:val="en-US"/>
            <w:rPrChange w:id="1546" w:author="Hase, Klaus-Rüdiger" w:date="2013-05-16T15:30:00Z">
              <w:rPr>
                <w:lang w:val="en-US"/>
              </w:rPr>
            </w:rPrChange>
          </w:rPr>
          <w:delText xml:space="preserve">the </w:delText>
        </w:r>
      </w:del>
      <w:ins w:id="1547" w:author="Hase, Klaus-Rüdiger" w:date="2013-05-16T14:52:00Z">
        <w:r w:rsidR="002C56E6" w:rsidRPr="004757BF">
          <w:rPr>
            <w:rFonts w:ascii="Arial" w:hAnsi="Arial" w:cs="Arial"/>
            <w:sz w:val="22"/>
            <w:szCs w:val="22"/>
            <w:lang w:val="en-US"/>
            <w:rPrChange w:id="1548" w:author="Hase, Klaus-Rüdiger" w:date="2013-05-16T15:30:00Z">
              <w:rPr>
                <w:lang w:val="en-US"/>
              </w:rPr>
            </w:rPrChange>
          </w:rPr>
          <w:t>Lloyds</w:t>
        </w:r>
      </w:ins>
      <w:ins w:id="1549" w:author="Hase, Klaus-Rüdiger" w:date="2013-05-16T14:53:00Z">
        <w:r w:rsidR="002C56E6" w:rsidRPr="004757BF">
          <w:rPr>
            <w:rFonts w:ascii="Arial" w:hAnsi="Arial" w:cs="Arial"/>
            <w:sz w:val="22"/>
            <w:szCs w:val="22"/>
            <w:lang w:val="en-US"/>
            <w:rPrChange w:id="1550" w:author="Hase, Klaus-Rüdiger" w:date="2013-05-16T15:30:00Z">
              <w:rPr>
                <w:lang w:val="en-US"/>
              </w:rPr>
            </w:rPrChange>
          </w:rPr>
          <w:t xml:space="preserve"> Register’s</w:t>
        </w:r>
      </w:ins>
      <w:ins w:id="1551" w:author="Hase, Klaus-Rüdiger" w:date="2013-05-16T14:52:00Z">
        <w:r w:rsidR="002C56E6" w:rsidRPr="004757BF">
          <w:rPr>
            <w:rFonts w:ascii="Arial" w:hAnsi="Arial" w:cs="Arial"/>
            <w:sz w:val="22"/>
            <w:szCs w:val="22"/>
            <w:lang w:val="en-US"/>
            <w:rPrChange w:id="1552" w:author="Hase, Klaus-Rüdiger" w:date="2013-05-16T15:30:00Z">
              <w:rPr>
                <w:lang w:val="en-US"/>
              </w:rPr>
            </w:rPrChange>
          </w:rPr>
          <w:t xml:space="preserve"> </w:t>
        </w:r>
      </w:ins>
      <w:r w:rsidRPr="004757BF">
        <w:rPr>
          <w:rFonts w:ascii="Arial" w:hAnsi="Arial" w:cs="Arial"/>
          <w:sz w:val="22"/>
          <w:szCs w:val="22"/>
          <w:lang w:val="en-US"/>
          <w:rPrChange w:id="1553" w:author="Hase, Klaus-Rüdiger" w:date="2013-05-16T15:30:00Z">
            <w:rPr>
              <w:lang w:val="en-US"/>
            </w:rPr>
          </w:rPrChange>
        </w:rPr>
        <w:t>presentation</w:t>
      </w:r>
      <w:ins w:id="1554" w:author="Hase, Klaus-Rüdiger" w:date="2013-05-16T14:53:00Z">
        <w:r w:rsidR="002C56E6" w:rsidRPr="004757BF">
          <w:rPr>
            <w:rFonts w:ascii="Arial" w:hAnsi="Arial" w:cs="Arial"/>
            <w:sz w:val="22"/>
            <w:szCs w:val="22"/>
            <w:lang w:val="en-US"/>
            <w:rPrChange w:id="1555" w:author="Hase, Klaus-Rüdiger" w:date="2013-05-16T15:30:00Z">
              <w:rPr>
                <w:lang w:val="en-US"/>
              </w:rPr>
            </w:rPrChange>
          </w:rPr>
          <w:t>:</w:t>
        </w:r>
      </w:ins>
    </w:p>
    <w:p w:rsidR="000500D7" w:rsidRPr="004757BF" w:rsidRDefault="000500D7" w:rsidP="0057069E">
      <w:pPr>
        <w:ind w:left="709"/>
        <w:rPr>
          <w:rFonts w:ascii="Arial" w:hAnsi="Arial" w:cs="Arial"/>
          <w:sz w:val="22"/>
          <w:szCs w:val="22"/>
          <w:lang w:val="en-US"/>
          <w:rPrChange w:id="1556" w:author="Hase, Klaus-Rüdiger" w:date="2013-05-16T15:30:00Z">
            <w:rPr>
              <w:lang w:val="en-US"/>
            </w:rPr>
          </w:rPrChange>
        </w:rPr>
      </w:pPr>
    </w:p>
    <w:p w:rsidR="00CF3EB0" w:rsidRPr="004757BF" w:rsidDel="00D50540" w:rsidRDefault="000500D7" w:rsidP="00D50540">
      <w:pPr>
        <w:ind w:left="1134" w:hanging="425"/>
        <w:rPr>
          <w:del w:id="1557" w:author="Hase, Klaus-Rüdiger" w:date="2013-05-16T14:19:00Z"/>
          <w:rFonts w:ascii="Arial" w:hAnsi="Arial" w:cs="Arial"/>
          <w:b/>
          <w:sz w:val="22"/>
          <w:szCs w:val="22"/>
          <w:u w:val="single"/>
          <w:lang w:val="en-US"/>
          <w:rPrChange w:id="1558" w:author="Hase, Klaus-Rüdiger" w:date="2013-05-16T15:30:00Z">
            <w:rPr>
              <w:del w:id="1559" w:author="Hase, Klaus-Rüdiger" w:date="2013-05-16T14:19:00Z"/>
              <w:b/>
              <w:u w:val="single"/>
              <w:lang w:val="en-US"/>
            </w:rPr>
          </w:rPrChange>
        </w:rPr>
        <w:pPrChange w:id="1560" w:author="Hase, Klaus-Rüdiger" w:date="2013-05-16T14:19:00Z">
          <w:pPr>
            <w:ind w:left="709"/>
          </w:pPr>
        </w:pPrChange>
      </w:pPr>
      <w:proofErr w:type="gramStart"/>
      <w:r w:rsidRPr="004757BF">
        <w:rPr>
          <w:rFonts w:ascii="Arial" w:hAnsi="Arial" w:cs="Arial"/>
          <w:b/>
          <w:sz w:val="22"/>
          <w:szCs w:val="22"/>
          <w:lang w:val="en-US"/>
          <w:rPrChange w:id="1561" w:author="Hase, Klaus-Rüdiger" w:date="2013-05-16T15:30:00Z">
            <w:rPr>
              <w:b/>
              <w:lang w:val="en-US"/>
            </w:rPr>
          </w:rPrChange>
        </w:rPr>
        <w:t>7.</w:t>
      </w:r>
      <w:proofErr w:type="gramEnd"/>
      <w:del w:id="1562" w:author="Hase, Klaus-Rüdiger" w:date="2013-05-16T14:19:00Z">
        <w:r w:rsidRPr="004757BF" w:rsidDel="00D50540">
          <w:rPr>
            <w:rFonts w:ascii="Arial" w:hAnsi="Arial" w:cs="Arial"/>
            <w:b/>
            <w:sz w:val="22"/>
            <w:szCs w:val="22"/>
            <w:lang w:val="en-US"/>
            <w:rPrChange w:id="1563" w:author="Hase, Klaus-Rüdiger" w:date="2013-05-16T15:30:00Z">
              <w:rPr>
                <w:b/>
                <w:lang w:val="en-US"/>
              </w:rPr>
            </w:rPrChange>
          </w:rPr>
          <w:delText xml:space="preserve">1 </w:delText>
        </w:r>
      </w:del>
      <w:ins w:id="1564" w:author="Hase, Klaus-Rüdiger" w:date="2013-05-16T14:19:00Z">
        <w:r w:rsidR="00D50540" w:rsidRPr="004757BF">
          <w:rPr>
            <w:rFonts w:ascii="Arial" w:hAnsi="Arial" w:cs="Arial"/>
            <w:b/>
            <w:sz w:val="22"/>
            <w:szCs w:val="22"/>
            <w:lang w:val="en-US"/>
            <w:rPrChange w:id="1565" w:author="Hase, Klaus-Rüdiger" w:date="2013-05-16T15:30:00Z">
              <w:rPr>
                <w:b/>
                <w:lang w:val="en-US"/>
              </w:rPr>
            </w:rPrChange>
          </w:rPr>
          <w:t>1</w:t>
        </w:r>
        <w:r w:rsidR="00D50540" w:rsidRPr="004757BF">
          <w:rPr>
            <w:rFonts w:ascii="Arial" w:hAnsi="Arial" w:cs="Arial"/>
            <w:b/>
            <w:sz w:val="22"/>
            <w:szCs w:val="22"/>
            <w:lang w:val="en-US"/>
            <w:rPrChange w:id="1566" w:author="Hase, Klaus-Rüdiger" w:date="2013-05-16T15:30:00Z">
              <w:rPr>
                <w:b/>
                <w:lang w:val="en-US"/>
              </w:rPr>
            </w:rPrChange>
          </w:rPr>
          <w:tab/>
        </w:r>
      </w:ins>
      <w:r w:rsidRPr="004757BF">
        <w:rPr>
          <w:rFonts w:ascii="Arial" w:hAnsi="Arial" w:cs="Arial"/>
          <w:b/>
          <w:sz w:val="22"/>
          <w:szCs w:val="22"/>
          <w:u w:val="single"/>
          <w:lang w:val="en-US"/>
          <w:rPrChange w:id="1567" w:author="Hase, Klaus-Rüdiger" w:date="2013-05-16T15:30:00Z">
            <w:rPr>
              <w:b/>
              <w:u w:val="single"/>
              <w:lang w:val="en-US"/>
            </w:rPr>
          </w:rPrChange>
        </w:rPr>
        <w:t xml:space="preserve">Lloyds Register: </w:t>
      </w:r>
      <w:ins w:id="1568" w:author="Hase, Klaus-Rüdiger" w:date="2013-05-16T14:56:00Z">
        <w:r w:rsidR="007D419C" w:rsidRPr="004757BF">
          <w:rPr>
            <w:rFonts w:ascii="Arial" w:hAnsi="Arial" w:cs="Arial"/>
            <w:b/>
            <w:sz w:val="22"/>
            <w:szCs w:val="22"/>
            <w:u w:val="single"/>
            <w:lang w:val="en-US"/>
            <w:rPrChange w:id="1569" w:author="Hase, Klaus-Rüdiger" w:date="2013-05-16T15:30:00Z">
              <w:rPr>
                <w:b/>
                <w:u w:val="single"/>
                <w:lang w:val="en-US"/>
              </w:rPr>
            </w:rPrChange>
          </w:rPr>
          <w:t>Is “</w:t>
        </w:r>
      </w:ins>
      <w:r w:rsidR="005A169A" w:rsidRPr="004757BF">
        <w:rPr>
          <w:rFonts w:ascii="Arial" w:hAnsi="Arial" w:cs="Arial"/>
          <w:b/>
          <w:sz w:val="22"/>
          <w:szCs w:val="22"/>
          <w:u w:val="single"/>
          <w:lang w:val="en-US"/>
          <w:rPrChange w:id="1570" w:author="Hase, Klaus-Rüdiger" w:date="2013-05-16T15:30:00Z">
            <w:rPr>
              <w:b/>
              <w:u w:val="single"/>
              <w:lang w:val="en-US"/>
            </w:rPr>
          </w:rPrChange>
        </w:rPr>
        <w:t>Design an architecture to structu</w:t>
      </w:r>
      <w:r w:rsidR="00CF3EB0" w:rsidRPr="004757BF">
        <w:rPr>
          <w:rFonts w:ascii="Arial" w:hAnsi="Arial" w:cs="Arial"/>
          <w:b/>
          <w:sz w:val="22"/>
          <w:szCs w:val="22"/>
          <w:u w:val="single"/>
          <w:lang w:val="en-US"/>
          <w:rPrChange w:id="1571" w:author="Hase, Klaus-Rüdiger" w:date="2013-05-16T15:30:00Z">
            <w:rPr>
              <w:b/>
              <w:u w:val="single"/>
              <w:lang w:val="en-US"/>
            </w:rPr>
          </w:rPrChange>
        </w:rPr>
        <w:t xml:space="preserve">re the requirements assigned </w:t>
      </w:r>
      <w:del w:id="1572" w:author="Hase, Klaus-Rüdiger" w:date="2013-05-16T14:19:00Z">
        <w:r w:rsidR="00CF3EB0" w:rsidRPr="004757BF" w:rsidDel="00D50540">
          <w:rPr>
            <w:rFonts w:ascii="Arial" w:hAnsi="Arial" w:cs="Arial"/>
            <w:b/>
            <w:sz w:val="22"/>
            <w:szCs w:val="22"/>
            <w:u w:val="single"/>
            <w:lang w:val="en-US"/>
            <w:rPrChange w:id="1573" w:author="Hase, Klaus-Rüdiger" w:date="2013-05-16T15:30:00Z">
              <w:rPr>
                <w:b/>
                <w:u w:val="single"/>
                <w:lang w:val="en-US"/>
              </w:rPr>
            </w:rPrChange>
          </w:rPr>
          <w:delText xml:space="preserve">to  </w:delText>
        </w:r>
      </w:del>
      <w:ins w:id="1574" w:author="Hase, Klaus-Rüdiger" w:date="2013-05-16T14:19:00Z">
        <w:r w:rsidR="00D50540" w:rsidRPr="004757BF">
          <w:rPr>
            <w:rFonts w:ascii="Arial" w:hAnsi="Arial" w:cs="Arial"/>
            <w:b/>
            <w:sz w:val="22"/>
            <w:szCs w:val="22"/>
            <w:u w:val="single"/>
            <w:lang w:val="en-US"/>
            <w:rPrChange w:id="1575" w:author="Hase, Klaus-Rüdiger" w:date="2013-05-16T15:30:00Z">
              <w:rPr>
                <w:b/>
                <w:u w:val="single"/>
                <w:lang w:val="en-US"/>
              </w:rPr>
            </w:rPrChange>
          </w:rPr>
          <w:t xml:space="preserve">to </w:t>
        </w:r>
      </w:ins>
    </w:p>
    <w:p w:rsidR="000500D7" w:rsidRPr="004757BF" w:rsidRDefault="00CF3EB0" w:rsidP="00D50540">
      <w:pPr>
        <w:ind w:left="1134" w:hanging="425"/>
        <w:rPr>
          <w:rFonts w:ascii="Arial" w:hAnsi="Arial" w:cs="Arial"/>
          <w:b/>
          <w:sz w:val="22"/>
          <w:szCs w:val="22"/>
          <w:u w:val="single"/>
          <w:lang w:val="en-US"/>
          <w:rPrChange w:id="1576" w:author="Hase, Klaus-Rüdiger" w:date="2013-05-16T15:30:00Z">
            <w:rPr>
              <w:b/>
              <w:u w:val="single"/>
              <w:lang w:val="en-US"/>
            </w:rPr>
          </w:rPrChange>
        </w:rPr>
        <w:pPrChange w:id="1577" w:author="Hase, Klaus-Rüdiger" w:date="2013-05-16T14:19:00Z">
          <w:pPr>
            <w:ind w:left="709"/>
          </w:pPr>
        </w:pPrChange>
      </w:pPr>
      <w:del w:id="1578" w:author="Hase, Klaus-Rüdiger" w:date="2013-05-16T14:19:00Z">
        <w:r w:rsidRPr="004757BF" w:rsidDel="00D50540">
          <w:rPr>
            <w:rFonts w:ascii="Arial" w:hAnsi="Arial" w:cs="Arial"/>
            <w:b/>
            <w:sz w:val="22"/>
            <w:szCs w:val="22"/>
            <w:lang w:val="en-US"/>
            <w:rPrChange w:id="1579" w:author="Hase, Klaus-Rüdiger" w:date="2013-05-16T15:30:00Z">
              <w:rPr>
                <w:b/>
                <w:lang w:val="en-US"/>
              </w:rPr>
            </w:rPrChange>
          </w:rPr>
          <w:delText xml:space="preserve">      </w:delText>
        </w:r>
      </w:del>
      <w:proofErr w:type="gramStart"/>
      <w:r w:rsidR="005A169A" w:rsidRPr="004757BF">
        <w:rPr>
          <w:rFonts w:ascii="Arial" w:hAnsi="Arial" w:cs="Arial"/>
          <w:b/>
          <w:sz w:val="22"/>
          <w:szCs w:val="22"/>
          <w:u w:val="single"/>
          <w:lang w:val="en-US"/>
          <w:rPrChange w:id="1580" w:author="Hase, Klaus-Rüdiger" w:date="2013-05-16T15:30:00Z">
            <w:rPr>
              <w:b/>
              <w:u w:val="single"/>
              <w:lang w:val="en-US"/>
            </w:rPr>
          </w:rPrChange>
        </w:rPr>
        <w:t>the</w:t>
      </w:r>
      <w:proofErr w:type="gramEnd"/>
      <w:r w:rsidR="005A169A" w:rsidRPr="004757BF">
        <w:rPr>
          <w:rFonts w:ascii="Arial" w:hAnsi="Arial" w:cs="Arial"/>
          <w:b/>
          <w:sz w:val="22"/>
          <w:szCs w:val="22"/>
          <w:u w:val="single"/>
          <w:lang w:val="en-US"/>
          <w:rPrChange w:id="1581" w:author="Hase, Klaus-Rüdiger" w:date="2013-05-16T15:30:00Z">
            <w:rPr>
              <w:b/>
              <w:u w:val="single"/>
              <w:lang w:val="en-US"/>
            </w:rPr>
          </w:rPrChange>
        </w:rPr>
        <w:t xml:space="preserve"> Kernel</w:t>
      </w:r>
      <w:ins w:id="1582" w:author="Hase, Klaus-Rüdiger" w:date="2013-05-16T14:56:00Z">
        <w:r w:rsidR="007D419C" w:rsidRPr="004757BF">
          <w:rPr>
            <w:rFonts w:ascii="Arial" w:hAnsi="Arial" w:cs="Arial"/>
            <w:b/>
            <w:sz w:val="22"/>
            <w:szCs w:val="22"/>
            <w:u w:val="single"/>
            <w:lang w:val="en-US"/>
            <w:rPrChange w:id="1583" w:author="Hase, Klaus-Rüdiger" w:date="2013-05-16T15:30:00Z">
              <w:rPr>
                <w:b/>
                <w:u w:val="single"/>
                <w:lang w:val="en-US"/>
              </w:rPr>
            </w:rPrChange>
          </w:rPr>
          <w:t xml:space="preserve">” a part of the </w:t>
        </w:r>
        <w:proofErr w:type="spellStart"/>
        <w:r w:rsidR="007D419C" w:rsidRPr="004757BF">
          <w:rPr>
            <w:rFonts w:ascii="Arial" w:hAnsi="Arial" w:cs="Arial"/>
            <w:b/>
            <w:sz w:val="22"/>
            <w:szCs w:val="22"/>
            <w:u w:val="single"/>
            <w:lang w:val="en-US"/>
            <w:rPrChange w:id="1584" w:author="Hase, Klaus-Rüdiger" w:date="2013-05-16T15:30:00Z">
              <w:rPr>
                <w:b/>
                <w:u w:val="single"/>
                <w:lang w:val="en-US"/>
              </w:rPr>
            </w:rPrChange>
          </w:rPr>
          <w:t>workscope</w:t>
        </w:r>
      </w:ins>
      <w:proofErr w:type="spellEnd"/>
      <w:r w:rsidR="005A169A" w:rsidRPr="004757BF">
        <w:rPr>
          <w:rFonts w:ascii="Arial" w:hAnsi="Arial" w:cs="Arial"/>
          <w:b/>
          <w:sz w:val="22"/>
          <w:szCs w:val="22"/>
          <w:u w:val="single"/>
          <w:lang w:val="en-US"/>
          <w:rPrChange w:id="1585" w:author="Hase, Klaus-Rüdiger" w:date="2013-05-16T15:30:00Z">
            <w:rPr>
              <w:b/>
              <w:u w:val="single"/>
              <w:lang w:val="en-US"/>
            </w:rPr>
          </w:rPrChange>
        </w:rPr>
        <w:t>?</w:t>
      </w:r>
    </w:p>
    <w:p w:rsidR="00CF3EB0" w:rsidRPr="004757BF" w:rsidRDefault="00CF3EB0" w:rsidP="00CF3EB0">
      <w:pPr>
        <w:ind w:left="1134"/>
        <w:rPr>
          <w:rFonts w:ascii="Arial" w:hAnsi="Arial" w:cs="Arial"/>
          <w:b/>
          <w:sz w:val="22"/>
          <w:szCs w:val="22"/>
          <w:u w:val="single"/>
          <w:lang w:val="en-US"/>
          <w:rPrChange w:id="1586" w:author="Hase, Klaus-Rüdiger" w:date="2013-05-16T15:30:00Z">
            <w:rPr>
              <w:b/>
              <w:u w:val="single"/>
              <w:lang w:val="en-US"/>
            </w:rPr>
          </w:rPrChange>
        </w:rPr>
      </w:pPr>
    </w:p>
    <w:p w:rsidR="005A169A" w:rsidRPr="004757BF" w:rsidRDefault="005A169A" w:rsidP="00CF3EB0">
      <w:pPr>
        <w:ind w:left="1134"/>
        <w:rPr>
          <w:rFonts w:ascii="Arial" w:hAnsi="Arial" w:cs="Arial"/>
          <w:sz w:val="22"/>
          <w:szCs w:val="22"/>
          <w:lang w:val="en-US"/>
          <w:rPrChange w:id="1587" w:author="Hase, Klaus-Rüdiger" w:date="2013-05-16T15:30:00Z">
            <w:rPr>
              <w:lang w:val="en-US"/>
            </w:rPr>
          </w:rPrChange>
        </w:rPr>
      </w:pPr>
      <w:r w:rsidRPr="004757BF">
        <w:rPr>
          <w:rFonts w:ascii="Arial" w:hAnsi="Arial" w:cs="Arial"/>
          <w:i/>
          <w:sz w:val="22"/>
          <w:szCs w:val="22"/>
          <w:lang w:val="en-US"/>
          <w:rPrChange w:id="1588" w:author="Hase, Klaus-Rüdiger" w:date="2013-05-16T15:30:00Z">
            <w:rPr>
              <w:i/>
              <w:lang w:val="en-US"/>
            </w:rPr>
          </w:rPrChange>
        </w:rPr>
        <w:t xml:space="preserve">SNCF: </w:t>
      </w:r>
      <w:r w:rsidRPr="004757BF">
        <w:rPr>
          <w:rFonts w:ascii="Arial" w:hAnsi="Arial" w:cs="Arial"/>
          <w:sz w:val="22"/>
          <w:szCs w:val="22"/>
          <w:lang w:val="en-US"/>
          <w:rPrChange w:id="1589" w:author="Hase, Klaus-Rüdiger" w:date="2013-05-16T15:30:00Z">
            <w:rPr>
              <w:lang w:val="en-US"/>
            </w:rPr>
          </w:rPrChange>
        </w:rPr>
        <w:t>We are not fully clear of the boundaries. There must be a choice what is inside and outside of the kernel.</w:t>
      </w:r>
    </w:p>
    <w:p w:rsidR="005A169A" w:rsidRPr="004757BF" w:rsidRDefault="005A169A" w:rsidP="00CF3EB0">
      <w:pPr>
        <w:ind w:left="1134"/>
        <w:rPr>
          <w:rFonts w:ascii="Arial" w:hAnsi="Arial" w:cs="Arial"/>
          <w:sz w:val="22"/>
          <w:szCs w:val="22"/>
          <w:lang w:val="en-US"/>
          <w:rPrChange w:id="1590" w:author="Hase, Klaus-Rüdiger" w:date="2013-05-16T15:30:00Z">
            <w:rPr>
              <w:lang w:val="en-US"/>
            </w:rPr>
          </w:rPrChange>
        </w:rPr>
      </w:pPr>
      <w:r w:rsidRPr="004757BF">
        <w:rPr>
          <w:rFonts w:ascii="Arial" w:hAnsi="Arial" w:cs="Arial"/>
          <w:i/>
          <w:sz w:val="22"/>
          <w:szCs w:val="22"/>
          <w:lang w:val="en-US"/>
          <w:rPrChange w:id="1591" w:author="Hase, Klaus-Rüdiger" w:date="2013-05-16T15:30:00Z">
            <w:rPr>
              <w:i/>
              <w:lang w:val="en-US"/>
            </w:rPr>
          </w:rPrChange>
        </w:rPr>
        <w:t>NS:</w:t>
      </w:r>
      <w:r w:rsidRPr="004757BF">
        <w:rPr>
          <w:rFonts w:ascii="Arial" w:hAnsi="Arial" w:cs="Arial"/>
          <w:sz w:val="22"/>
          <w:szCs w:val="22"/>
          <w:lang w:val="en-US"/>
          <w:rPrChange w:id="1592" w:author="Hase, Klaus-Rüdiger" w:date="2013-05-16T15:30:00Z">
            <w:rPr>
              <w:lang w:val="en-US"/>
            </w:rPr>
          </w:rPrChange>
        </w:rPr>
        <w:t xml:space="preserve"> Why do you want to have something in or out?</w:t>
      </w:r>
    </w:p>
    <w:p w:rsidR="005A169A" w:rsidRPr="004757BF" w:rsidRDefault="005A169A" w:rsidP="00CF3EB0">
      <w:pPr>
        <w:ind w:left="1134"/>
        <w:rPr>
          <w:rFonts w:ascii="Arial" w:hAnsi="Arial" w:cs="Arial"/>
          <w:sz w:val="22"/>
          <w:szCs w:val="22"/>
          <w:lang w:val="en-US"/>
          <w:rPrChange w:id="1593" w:author="Hase, Klaus-Rüdiger" w:date="2013-05-16T15:30:00Z">
            <w:rPr>
              <w:lang w:val="en-US"/>
            </w:rPr>
          </w:rPrChange>
        </w:rPr>
      </w:pPr>
      <w:r w:rsidRPr="004757BF">
        <w:rPr>
          <w:rFonts w:ascii="Arial" w:hAnsi="Arial" w:cs="Arial"/>
          <w:i/>
          <w:sz w:val="22"/>
          <w:szCs w:val="22"/>
          <w:lang w:val="en-US"/>
          <w:rPrChange w:id="1594" w:author="Hase, Klaus-Rüdiger" w:date="2013-05-16T15:30:00Z">
            <w:rPr>
              <w:i/>
              <w:lang w:val="en-US"/>
            </w:rPr>
          </w:rPrChange>
        </w:rPr>
        <w:t>SNCF:</w:t>
      </w:r>
      <w:r w:rsidRPr="004757BF">
        <w:rPr>
          <w:rFonts w:ascii="Arial" w:hAnsi="Arial" w:cs="Arial"/>
          <w:sz w:val="22"/>
          <w:szCs w:val="22"/>
          <w:lang w:val="en-US"/>
          <w:rPrChange w:id="1595" w:author="Hase, Klaus-Rüdiger" w:date="2013-05-16T15:30:00Z">
            <w:rPr>
              <w:lang w:val="en-US"/>
            </w:rPr>
          </w:rPrChange>
        </w:rPr>
        <w:t xml:space="preserve"> </w:t>
      </w:r>
      <w:proofErr w:type="spellStart"/>
      <w:r w:rsidRPr="004757BF">
        <w:rPr>
          <w:rFonts w:ascii="Arial" w:hAnsi="Arial" w:cs="Arial"/>
          <w:sz w:val="22"/>
          <w:szCs w:val="22"/>
          <w:lang w:val="en-US"/>
          <w:rPrChange w:id="1596" w:author="Hase, Klaus-Rüdiger" w:date="2013-05-16T15:30:00Z">
            <w:rPr>
              <w:lang w:val="en-US"/>
            </w:rPr>
          </w:rPrChange>
        </w:rPr>
        <w:t>Plattformindependence</w:t>
      </w:r>
      <w:proofErr w:type="spellEnd"/>
      <w:r w:rsidRPr="004757BF">
        <w:rPr>
          <w:rFonts w:ascii="Arial" w:hAnsi="Arial" w:cs="Arial"/>
          <w:sz w:val="22"/>
          <w:szCs w:val="22"/>
          <w:lang w:val="en-US"/>
          <w:rPrChange w:id="1597" w:author="Hase, Klaus-Rüdiger" w:date="2013-05-16T15:30:00Z">
            <w:rPr>
              <w:lang w:val="en-US"/>
            </w:rPr>
          </w:rPrChange>
        </w:rPr>
        <w:t xml:space="preserve"> – we will not deal with different type</w:t>
      </w:r>
      <w:ins w:id="1598" w:author="Hase, Klaus-Rüdiger" w:date="2013-05-16T14:20:00Z">
        <w:r w:rsidR="00D50540" w:rsidRPr="004757BF">
          <w:rPr>
            <w:rFonts w:ascii="Arial" w:hAnsi="Arial" w:cs="Arial"/>
            <w:sz w:val="22"/>
            <w:szCs w:val="22"/>
            <w:lang w:val="en-US"/>
            <w:rPrChange w:id="1599" w:author="Hase, Klaus-Rüdiger" w:date="2013-05-16T15:30:00Z">
              <w:rPr>
                <w:lang w:val="en-US"/>
              </w:rPr>
            </w:rPrChange>
          </w:rPr>
          <w:t>s</w:t>
        </w:r>
      </w:ins>
      <w:r w:rsidRPr="004757BF">
        <w:rPr>
          <w:rFonts w:ascii="Arial" w:hAnsi="Arial" w:cs="Arial"/>
          <w:sz w:val="22"/>
          <w:szCs w:val="22"/>
          <w:lang w:val="en-US"/>
          <w:rPrChange w:id="1600" w:author="Hase, Klaus-Rüdiger" w:date="2013-05-16T15:30:00Z">
            <w:rPr>
              <w:lang w:val="en-US"/>
            </w:rPr>
          </w:rPrChange>
        </w:rPr>
        <w:t xml:space="preserve"> of hardware. Having a kernel</w:t>
      </w:r>
      <w:del w:id="1601" w:author="Hase, Klaus-Rüdiger" w:date="2013-05-16T14:20:00Z">
        <w:r w:rsidRPr="004757BF" w:rsidDel="00D50540">
          <w:rPr>
            <w:rFonts w:ascii="Arial" w:hAnsi="Arial" w:cs="Arial"/>
            <w:sz w:val="22"/>
            <w:szCs w:val="22"/>
            <w:lang w:val="en-US"/>
            <w:rPrChange w:id="1602" w:author="Hase, Klaus-Rüdiger" w:date="2013-05-16T15:30:00Z">
              <w:rPr>
                <w:lang w:val="en-US"/>
              </w:rPr>
            </w:rPrChange>
          </w:rPr>
          <w:delText>,</w:delText>
        </w:r>
      </w:del>
      <w:r w:rsidRPr="004757BF">
        <w:rPr>
          <w:rFonts w:ascii="Arial" w:hAnsi="Arial" w:cs="Arial"/>
          <w:sz w:val="22"/>
          <w:szCs w:val="22"/>
          <w:lang w:val="en-US"/>
          <w:rPrChange w:id="1603" w:author="Hase, Klaus-Rüdiger" w:date="2013-05-16T15:30:00Z">
            <w:rPr>
              <w:lang w:val="en-US"/>
            </w:rPr>
          </w:rPrChange>
        </w:rPr>
        <w:t xml:space="preserve"> that address the different operator around the table – ERTMS will be consider</w:t>
      </w:r>
      <w:ins w:id="1604" w:author="Hase, Klaus-Rüdiger" w:date="2013-05-16T14:20:00Z">
        <w:r w:rsidR="00D50540" w:rsidRPr="004757BF">
          <w:rPr>
            <w:rFonts w:ascii="Arial" w:hAnsi="Arial" w:cs="Arial"/>
            <w:sz w:val="22"/>
            <w:szCs w:val="22"/>
            <w:lang w:val="en-US"/>
            <w:rPrChange w:id="1605" w:author="Hase, Klaus-Rüdiger" w:date="2013-05-16T15:30:00Z">
              <w:rPr>
                <w:lang w:val="en-US"/>
              </w:rPr>
            </w:rPrChange>
          </w:rPr>
          <w:t>ed</w:t>
        </w:r>
      </w:ins>
      <w:r w:rsidRPr="004757BF">
        <w:rPr>
          <w:rFonts w:ascii="Arial" w:hAnsi="Arial" w:cs="Arial"/>
          <w:sz w:val="22"/>
          <w:szCs w:val="22"/>
          <w:lang w:val="en-US"/>
          <w:rPrChange w:id="1606" w:author="Hase, Klaus-Rüdiger" w:date="2013-05-16T15:30:00Z">
            <w:rPr>
              <w:lang w:val="en-US"/>
            </w:rPr>
          </w:rPrChange>
        </w:rPr>
        <w:t xml:space="preserve"> as a toolbox. Example: DMI is a very important interface but we have to define a</w:t>
      </w:r>
      <w:del w:id="1607" w:author="Hase, Klaus-Rüdiger" w:date="2013-05-16T14:21:00Z">
        <w:r w:rsidRPr="004757BF" w:rsidDel="00D50540">
          <w:rPr>
            <w:rFonts w:ascii="Arial" w:hAnsi="Arial" w:cs="Arial"/>
            <w:sz w:val="22"/>
            <w:szCs w:val="22"/>
            <w:lang w:val="en-US"/>
            <w:rPrChange w:id="1608" w:author="Hase, Klaus-Rüdiger" w:date="2013-05-16T15:30:00Z">
              <w:rPr>
                <w:lang w:val="en-US"/>
              </w:rPr>
            </w:rPrChange>
          </w:rPr>
          <w:delText>n</w:delText>
        </w:r>
      </w:del>
      <w:r w:rsidRPr="004757BF">
        <w:rPr>
          <w:rFonts w:ascii="Arial" w:hAnsi="Arial" w:cs="Arial"/>
          <w:sz w:val="22"/>
          <w:szCs w:val="22"/>
          <w:lang w:val="en-US"/>
          <w:rPrChange w:id="1609" w:author="Hase, Klaus-Rüdiger" w:date="2013-05-16T15:30:00Z">
            <w:rPr>
              <w:lang w:val="en-US"/>
            </w:rPr>
          </w:rPrChange>
        </w:rPr>
        <w:t xml:space="preserve"> unified interface for the subsystem. Proposal: We have interfaces for the rest of the world – this will be a criteria. Next Step: to go in that interface and make functional breakdown to clarify interfaces – then we will have a basis that allows us to work on it.</w:t>
      </w:r>
    </w:p>
    <w:p w:rsidR="005A169A" w:rsidRPr="004757BF" w:rsidRDefault="005A169A" w:rsidP="00CF3EB0">
      <w:pPr>
        <w:ind w:left="1134"/>
        <w:rPr>
          <w:rFonts w:ascii="Arial" w:hAnsi="Arial" w:cs="Arial"/>
          <w:sz w:val="22"/>
          <w:szCs w:val="22"/>
          <w:lang w:val="en-US"/>
          <w:rPrChange w:id="1610" w:author="Hase, Klaus-Rüdiger" w:date="2013-05-16T15:30:00Z">
            <w:rPr>
              <w:lang w:val="en-US"/>
            </w:rPr>
          </w:rPrChange>
        </w:rPr>
      </w:pPr>
      <w:r w:rsidRPr="004757BF">
        <w:rPr>
          <w:rFonts w:ascii="Arial" w:hAnsi="Arial" w:cs="Arial"/>
          <w:i/>
          <w:sz w:val="22"/>
          <w:szCs w:val="22"/>
          <w:lang w:val="en-US"/>
          <w:rPrChange w:id="1611" w:author="Hase, Klaus-Rüdiger" w:date="2013-05-16T15:30:00Z">
            <w:rPr>
              <w:i/>
              <w:lang w:val="en-US"/>
            </w:rPr>
          </w:rPrChange>
        </w:rPr>
        <w:t>2 Principles:</w:t>
      </w:r>
      <w:r w:rsidRPr="004757BF">
        <w:rPr>
          <w:rFonts w:ascii="Arial" w:hAnsi="Arial" w:cs="Arial"/>
          <w:sz w:val="22"/>
          <w:szCs w:val="22"/>
          <w:lang w:val="en-US"/>
          <w:rPrChange w:id="1612" w:author="Hase, Klaus-Rüdiger" w:date="2013-05-16T15:30:00Z">
            <w:rPr>
              <w:lang w:val="en-US"/>
            </w:rPr>
          </w:rPrChange>
        </w:rPr>
        <w:t xml:space="preserve"> </w:t>
      </w:r>
    </w:p>
    <w:p w:rsidR="005A169A" w:rsidRPr="004757BF" w:rsidRDefault="005A169A" w:rsidP="00CF3EB0">
      <w:pPr>
        <w:ind w:left="1134"/>
        <w:rPr>
          <w:rFonts w:ascii="Arial" w:hAnsi="Arial" w:cs="Arial"/>
          <w:sz w:val="22"/>
          <w:szCs w:val="22"/>
          <w:lang w:val="en-US"/>
          <w:rPrChange w:id="1613" w:author="Hase, Klaus-Rüdiger" w:date="2013-05-16T15:30:00Z">
            <w:rPr>
              <w:lang w:val="en-US"/>
            </w:rPr>
          </w:rPrChange>
        </w:rPr>
      </w:pPr>
      <w:r w:rsidRPr="004757BF">
        <w:rPr>
          <w:rFonts w:ascii="Arial" w:hAnsi="Arial" w:cs="Arial"/>
          <w:sz w:val="22"/>
          <w:szCs w:val="22"/>
          <w:lang w:val="en-US"/>
          <w:rPrChange w:id="1614" w:author="Hase, Klaus-Rüdiger" w:date="2013-05-16T15:30:00Z">
            <w:rPr>
              <w:lang w:val="en-US"/>
            </w:rPr>
          </w:rPrChange>
        </w:rPr>
        <w:t>1</w:t>
      </w:r>
      <w:r w:rsidRPr="004757BF">
        <w:rPr>
          <w:rFonts w:ascii="Arial" w:hAnsi="Arial" w:cs="Arial"/>
          <w:sz w:val="22"/>
          <w:szCs w:val="22"/>
          <w:vertAlign w:val="superscript"/>
          <w:lang w:val="en-US"/>
          <w:rPrChange w:id="1615" w:author="Hase, Klaus-Rüdiger" w:date="2013-05-16T15:30:00Z">
            <w:rPr>
              <w:vertAlign w:val="superscript"/>
              <w:lang w:val="en-US"/>
            </w:rPr>
          </w:rPrChange>
        </w:rPr>
        <w:t>st</w:t>
      </w:r>
      <w:r w:rsidRPr="004757BF">
        <w:rPr>
          <w:rFonts w:ascii="Arial" w:hAnsi="Arial" w:cs="Arial"/>
          <w:sz w:val="22"/>
          <w:szCs w:val="22"/>
          <w:lang w:val="en-US"/>
          <w:rPrChange w:id="1616" w:author="Hase, Klaus-Rüdiger" w:date="2013-05-16T15:30:00Z">
            <w:rPr>
              <w:lang w:val="en-US"/>
            </w:rPr>
          </w:rPrChange>
        </w:rPr>
        <w:t xml:space="preserve"> </w:t>
      </w:r>
      <w:proofErr w:type="spellStart"/>
      <w:r w:rsidRPr="004757BF">
        <w:rPr>
          <w:rFonts w:ascii="Arial" w:hAnsi="Arial" w:cs="Arial"/>
          <w:sz w:val="22"/>
          <w:szCs w:val="22"/>
          <w:lang w:val="en-US"/>
          <w:rPrChange w:id="1617" w:author="Hase, Klaus-Rüdiger" w:date="2013-05-16T15:30:00Z">
            <w:rPr>
              <w:lang w:val="en-US"/>
            </w:rPr>
          </w:rPrChange>
        </w:rPr>
        <w:t>Plattformindependent</w:t>
      </w:r>
      <w:proofErr w:type="spellEnd"/>
    </w:p>
    <w:p w:rsidR="002C56E6" w:rsidRPr="004757BF" w:rsidRDefault="005A169A" w:rsidP="00CF3EB0">
      <w:pPr>
        <w:ind w:left="1134"/>
        <w:rPr>
          <w:ins w:id="1618" w:author="Hase, Klaus-Rüdiger" w:date="2013-05-16T14:44:00Z"/>
          <w:rFonts w:ascii="Arial" w:hAnsi="Arial" w:cs="Arial"/>
          <w:sz w:val="22"/>
          <w:szCs w:val="22"/>
          <w:lang w:val="en-US"/>
          <w:rPrChange w:id="1619" w:author="Hase, Klaus-Rüdiger" w:date="2013-05-16T15:30:00Z">
            <w:rPr>
              <w:ins w:id="1620" w:author="Hase, Klaus-Rüdiger" w:date="2013-05-16T14:44:00Z"/>
              <w:lang w:val="en-US"/>
            </w:rPr>
          </w:rPrChange>
        </w:rPr>
      </w:pPr>
      <w:r w:rsidRPr="004757BF">
        <w:rPr>
          <w:rFonts w:ascii="Arial" w:hAnsi="Arial" w:cs="Arial"/>
          <w:sz w:val="22"/>
          <w:szCs w:val="22"/>
          <w:lang w:val="en-US"/>
          <w:rPrChange w:id="1621" w:author="Hase, Klaus-Rüdiger" w:date="2013-05-16T15:30:00Z">
            <w:rPr>
              <w:lang w:val="en-US"/>
            </w:rPr>
          </w:rPrChange>
        </w:rPr>
        <w:t>2</w:t>
      </w:r>
      <w:r w:rsidRPr="004757BF">
        <w:rPr>
          <w:rFonts w:ascii="Arial" w:hAnsi="Arial" w:cs="Arial"/>
          <w:sz w:val="22"/>
          <w:szCs w:val="22"/>
          <w:vertAlign w:val="superscript"/>
          <w:lang w:val="en-US"/>
          <w:rPrChange w:id="1622" w:author="Hase, Klaus-Rüdiger" w:date="2013-05-16T15:30:00Z">
            <w:rPr>
              <w:vertAlign w:val="superscript"/>
              <w:lang w:val="en-US"/>
            </w:rPr>
          </w:rPrChange>
        </w:rPr>
        <w:t>nd</w:t>
      </w:r>
      <w:r w:rsidRPr="004757BF">
        <w:rPr>
          <w:rFonts w:ascii="Arial" w:hAnsi="Arial" w:cs="Arial"/>
          <w:sz w:val="22"/>
          <w:szCs w:val="22"/>
          <w:lang w:val="en-US"/>
          <w:rPrChange w:id="1623" w:author="Hase, Klaus-Rüdiger" w:date="2013-05-16T15:30:00Z">
            <w:rPr>
              <w:lang w:val="en-US"/>
            </w:rPr>
          </w:rPrChange>
        </w:rPr>
        <w:t xml:space="preserve"> National requirements – rules of the operation must been respected </w:t>
      </w:r>
    </w:p>
    <w:p w:rsidR="005A169A" w:rsidRPr="004757BF" w:rsidRDefault="005A169A" w:rsidP="00CF3EB0">
      <w:pPr>
        <w:ind w:left="1134"/>
        <w:rPr>
          <w:rFonts w:ascii="Arial" w:hAnsi="Arial" w:cs="Arial"/>
          <w:sz w:val="22"/>
          <w:szCs w:val="22"/>
          <w:lang w:val="en-US"/>
          <w:rPrChange w:id="1624" w:author="Hase, Klaus-Rüdiger" w:date="2013-05-16T15:30:00Z">
            <w:rPr>
              <w:lang w:val="en-US"/>
            </w:rPr>
          </w:rPrChange>
        </w:rPr>
      </w:pPr>
      <w:r w:rsidRPr="004757BF">
        <w:rPr>
          <w:rFonts w:ascii="Arial" w:hAnsi="Arial" w:cs="Arial"/>
          <w:b/>
          <w:i/>
          <w:sz w:val="22"/>
          <w:szCs w:val="22"/>
          <w:lang w:val="en-US"/>
          <w:rPrChange w:id="1625" w:author="Hase, Klaus-Rüdiger" w:date="2013-05-16T15:30:00Z">
            <w:rPr>
              <w:b/>
              <w:i/>
              <w:lang w:val="en-US"/>
            </w:rPr>
          </w:rPrChange>
        </w:rPr>
        <w:lastRenderedPageBreak/>
        <w:t>ERA:</w:t>
      </w:r>
      <w:r w:rsidRPr="004757BF">
        <w:rPr>
          <w:rFonts w:ascii="Arial" w:hAnsi="Arial" w:cs="Arial"/>
          <w:b/>
          <w:sz w:val="22"/>
          <w:szCs w:val="22"/>
          <w:lang w:val="en-US"/>
          <w:rPrChange w:id="1626" w:author="Hase, Klaus-Rüdiger" w:date="2013-05-16T15:30:00Z">
            <w:rPr>
              <w:b/>
              <w:lang w:val="en-US"/>
            </w:rPr>
          </w:rPrChange>
        </w:rPr>
        <w:t xml:space="preserve"> </w:t>
      </w:r>
      <w:r w:rsidRPr="004757BF">
        <w:rPr>
          <w:rFonts w:ascii="Arial" w:hAnsi="Arial" w:cs="Arial"/>
          <w:sz w:val="22"/>
          <w:szCs w:val="22"/>
          <w:lang w:val="en-US"/>
          <w:rPrChange w:id="1627" w:author="Hase, Klaus-Rüdiger" w:date="2013-05-16T15:30:00Z">
            <w:rPr>
              <w:lang w:val="en-US"/>
            </w:rPr>
          </w:rPrChange>
        </w:rPr>
        <w:t xml:space="preserve"> </w:t>
      </w:r>
      <w:del w:id="1628" w:author="Hase, Klaus-Rüdiger" w:date="2013-05-16T14:46:00Z">
        <w:r w:rsidRPr="004757BF" w:rsidDel="002C56E6">
          <w:rPr>
            <w:rFonts w:ascii="Arial" w:hAnsi="Arial" w:cs="Arial"/>
            <w:sz w:val="22"/>
            <w:szCs w:val="22"/>
            <w:lang w:val="en-US"/>
            <w:rPrChange w:id="1629" w:author="Hase, Klaus-Rüdiger" w:date="2013-05-16T15:30:00Z">
              <w:rPr>
                <w:lang w:val="en-US"/>
              </w:rPr>
            </w:rPrChange>
          </w:rPr>
          <w:delText>i</w:delText>
        </w:r>
      </w:del>
      <w:ins w:id="1630" w:author="Hase, Klaus-Rüdiger" w:date="2013-05-16T14:45:00Z">
        <w:r w:rsidR="002C56E6" w:rsidRPr="004757BF">
          <w:rPr>
            <w:rFonts w:ascii="Arial" w:hAnsi="Arial" w:cs="Arial"/>
            <w:sz w:val="22"/>
            <w:szCs w:val="22"/>
            <w:lang w:val="en-US"/>
            <w:rPrChange w:id="1631" w:author="Hase, Klaus-Rüdiger" w:date="2013-05-16T15:30:00Z">
              <w:rPr>
                <w:lang w:val="en-US"/>
              </w:rPr>
            </w:rPrChange>
          </w:rPr>
          <w:t xml:space="preserve">ERA has stated that </w:t>
        </w:r>
      </w:ins>
      <w:del w:id="1632" w:author="Hase, Klaus-Rüdiger" w:date="2013-05-16T14:45:00Z">
        <w:r w:rsidRPr="004757BF" w:rsidDel="002C56E6">
          <w:rPr>
            <w:rFonts w:ascii="Arial" w:hAnsi="Arial" w:cs="Arial"/>
            <w:sz w:val="22"/>
            <w:szCs w:val="22"/>
            <w:lang w:val="en-US"/>
            <w:rPrChange w:id="1633" w:author="Hase, Klaus-Rüdiger" w:date="2013-05-16T15:30:00Z">
              <w:rPr>
                <w:lang w:val="en-US"/>
              </w:rPr>
            </w:rPrChange>
          </w:rPr>
          <w:delText xml:space="preserve">s not commiting with that principle as in the </w:delText>
        </w:r>
      </w:del>
      <w:r w:rsidRPr="004757BF">
        <w:rPr>
          <w:rFonts w:ascii="Arial" w:hAnsi="Arial" w:cs="Arial"/>
          <w:sz w:val="22"/>
          <w:szCs w:val="22"/>
          <w:lang w:val="en-US"/>
          <w:rPrChange w:id="1634" w:author="Hase, Klaus-Rüdiger" w:date="2013-05-16T15:30:00Z">
            <w:rPr>
              <w:lang w:val="en-US"/>
            </w:rPr>
          </w:rPrChange>
        </w:rPr>
        <w:t xml:space="preserve">Baseline 3 </w:t>
      </w:r>
      <w:ins w:id="1635" w:author="Hase, Klaus-Rüdiger" w:date="2013-05-16T14:46:00Z">
        <w:r w:rsidR="002C56E6" w:rsidRPr="004757BF">
          <w:rPr>
            <w:rFonts w:ascii="Arial" w:hAnsi="Arial" w:cs="Arial"/>
            <w:sz w:val="22"/>
            <w:szCs w:val="22"/>
            <w:lang w:val="en-US"/>
            <w:rPrChange w:id="1636" w:author="Hase, Klaus-Rüdiger" w:date="2013-05-16T15:30:00Z">
              <w:rPr>
                <w:lang w:val="en-US"/>
              </w:rPr>
            </w:rPrChange>
          </w:rPr>
          <w:t xml:space="preserve">has included all previous change requests into the SRS itself, so there </w:t>
        </w:r>
      </w:ins>
      <w:ins w:id="1637" w:author="Hase, Klaus-Rüdiger" w:date="2013-05-16T14:45:00Z">
        <w:r w:rsidR="002C56E6" w:rsidRPr="004757BF">
          <w:rPr>
            <w:rFonts w:ascii="Arial" w:hAnsi="Arial" w:cs="Arial"/>
            <w:sz w:val="22"/>
            <w:szCs w:val="22"/>
            <w:lang w:val="en-US"/>
            <w:rPrChange w:id="1638" w:author="Hase, Klaus-Rüdiger" w:date="2013-05-16T15:30:00Z">
              <w:rPr>
                <w:lang w:val="en-US"/>
              </w:rPr>
            </w:rPrChange>
          </w:rPr>
          <w:t xml:space="preserve">will </w:t>
        </w:r>
      </w:ins>
      <w:ins w:id="1639" w:author="Hase, Klaus-Rüdiger" w:date="2013-05-16T14:47:00Z">
        <w:r w:rsidR="002C56E6" w:rsidRPr="004757BF">
          <w:rPr>
            <w:rFonts w:ascii="Arial" w:hAnsi="Arial" w:cs="Arial"/>
            <w:sz w:val="22"/>
            <w:szCs w:val="22"/>
            <w:lang w:val="en-US"/>
            <w:rPrChange w:id="1640" w:author="Hase, Klaus-Rüdiger" w:date="2013-05-16T15:30:00Z">
              <w:rPr>
                <w:lang w:val="en-US"/>
              </w:rPr>
            </w:rPrChange>
          </w:rPr>
          <w:t xml:space="preserve">be </w:t>
        </w:r>
      </w:ins>
      <w:ins w:id="1641" w:author="Hase, Klaus-Rüdiger" w:date="2013-05-16T14:45:00Z">
        <w:r w:rsidR="002C56E6" w:rsidRPr="004757BF">
          <w:rPr>
            <w:rFonts w:ascii="Arial" w:hAnsi="Arial" w:cs="Arial"/>
            <w:sz w:val="22"/>
            <w:szCs w:val="22"/>
            <w:lang w:val="en-US"/>
            <w:rPrChange w:id="1642" w:author="Hase, Klaus-Rüdiger" w:date="2013-05-16T15:30:00Z">
              <w:rPr>
                <w:lang w:val="en-US"/>
              </w:rPr>
            </w:rPrChange>
          </w:rPr>
          <w:t>no</w:t>
        </w:r>
      </w:ins>
      <w:del w:id="1643" w:author="Hase, Klaus-Rüdiger" w:date="2013-05-16T14:45:00Z">
        <w:r w:rsidRPr="004757BF" w:rsidDel="002C56E6">
          <w:rPr>
            <w:rFonts w:ascii="Arial" w:hAnsi="Arial" w:cs="Arial"/>
            <w:sz w:val="22"/>
            <w:szCs w:val="22"/>
            <w:lang w:val="en-US"/>
            <w:rPrChange w:id="1644" w:author="Hase, Klaus-Rüdiger" w:date="2013-05-16T15:30:00Z">
              <w:rPr>
                <w:lang w:val="en-US"/>
              </w:rPr>
            </w:rPrChange>
          </w:rPr>
          <w:delText>there</w:delText>
        </w:r>
      </w:del>
      <w:del w:id="1645" w:author="Hase, Klaus-Rüdiger" w:date="2013-05-16T14:47:00Z">
        <w:r w:rsidRPr="004757BF" w:rsidDel="002C56E6">
          <w:rPr>
            <w:rFonts w:ascii="Arial" w:hAnsi="Arial" w:cs="Arial"/>
            <w:sz w:val="22"/>
            <w:szCs w:val="22"/>
            <w:lang w:val="en-US"/>
            <w:rPrChange w:id="1646" w:author="Hase, Klaus-Rüdiger" w:date="2013-05-16T15:30:00Z">
              <w:rPr>
                <w:lang w:val="en-US"/>
              </w:rPr>
            </w:rPrChange>
          </w:rPr>
          <w:delText xml:space="preserve"> will all</w:delText>
        </w:r>
      </w:del>
      <w:r w:rsidRPr="004757BF">
        <w:rPr>
          <w:rFonts w:ascii="Arial" w:hAnsi="Arial" w:cs="Arial"/>
          <w:sz w:val="22"/>
          <w:szCs w:val="22"/>
          <w:lang w:val="en-US"/>
          <w:rPrChange w:id="1647" w:author="Hase, Klaus-Rüdiger" w:date="2013-05-16T15:30:00Z">
            <w:rPr>
              <w:lang w:val="en-US"/>
            </w:rPr>
          </w:rPrChange>
        </w:rPr>
        <w:t xml:space="preserve"> designer choices and national rules</w:t>
      </w:r>
      <w:ins w:id="1648" w:author="Hase, Klaus-Rüdiger" w:date="2013-05-16T15:31:00Z">
        <w:r w:rsidR="004757BF">
          <w:rPr>
            <w:rFonts w:ascii="Arial" w:hAnsi="Arial" w:cs="Arial"/>
            <w:sz w:val="22"/>
            <w:szCs w:val="22"/>
            <w:lang w:val="en-US"/>
          </w:rPr>
          <w:t>,</w:t>
        </w:r>
      </w:ins>
      <w:r w:rsidRPr="004757BF">
        <w:rPr>
          <w:rFonts w:ascii="Arial" w:hAnsi="Arial" w:cs="Arial"/>
          <w:sz w:val="22"/>
          <w:szCs w:val="22"/>
          <w:lang w:val="en-US"/>
          <w:rPrChange w:id="1649" w:author="Hase, Klaus-Rüdiger" w:date="2013-05-16T15:30:00Z">
            <w:rPr>
              <w:lang w:val="en-US"/>
            </w:rPr>
          </w:rPrChange>
        </w:rPr>
        <w:t xml:space="preserve"> </w:t>
      </w:r>
      <w:del w:id="1650" w:author="Hase, Klaus-Rüdiger" w:date="2013-05-16T14:50:00Z">
        <w:r w:rsidRPr="004757BF" w:rsidDel="002C56E6">
          <w:rPr>
            <w:rFonts w:ascii="Arial" w:hAnsi="Arial" w:cs="Arial"/>
            <w:sz w:val="22"/>
            <w:szCs w:val="22"/>
            <w:lang w:val="en-US"/>
            <w:rPrChange w:id="1651" w:author="Hase, Klaus-Rüdiger" w:date="2013-05-16T15:30:00Z">
              <w:rPr>
                <w:lang w:val="en-US"/>
              </w:rPr>
            </w:rPrChange>
          </w:rPr>
          <w:delText>from the CR´s of the Baseline 2 are respected and implemented.</w:delText>
        </w:r>
      </w:del>
      <w:ins w:id="1652" w:author="Hase, Klaus-Rüdiger" w:date="2013-05-16T14:51:00Z">
        <w:r w:rsidR="002C56E6" w:rsidRPr="004757BF">
          <w:rPr>
            <w:rFonts w:ascii="Arial" w:hAnsi="Arial" w:cs="Arial"/>
            <w:sz w:val="22"/>
            <w:szCs w:val="22"/>
            <w:lang w:val="en-US"/>
            <w:rPrChange w:id="1653" w:author="Hase, Klaus-Rüdiger" w:date="2013-05-16T15:30:00Z">
              <w:rPr>
                <w:lang w:val="en-US"/>
              </w:rPr>
            </w:rPrChange>
          </w:rPr>
          <w:t>which will have an effect on Baseline 3 OBU design.</w:t>
        </w:r>
      </w:ins>
      <w:r w:rsidRPr="004757BF">
        <w:rPr>
          <w:rFonts w:ascii="Arial" w:hAnsi="Arial" w:cs="Arial"/>
          <w:sz w:val="22"/>
          <w:szCs w:val="22"/>
          <w:lang w:val="en-US"/>
          <w:rPrChange w:id="1654" w:author="Hase, Klaus-Rüdiger" w:date="2013-05-16T15:30:00Z">
            <w:rPr>
              <w:lang w:val="en-US"/>
            </w:rPr>
          </w:rPrChange>
        </w:rPr>
        <w:t xml:space="preserve"> </w:t>
      </w:r>
    </w:p>
    <w:p w:rsidR="005A169A" w:rsidRPr="004757BF" w:rsidDel="004757BF" w:rsidRDefault="005A169A" w:rsidP="005A169A">
      <w:pPr>
        <w:ind w:left="709"/>
        <w:rPr>
          <w:del w:id="1655" w:author="Hase, Klaus-Rüdiger" w:date="2013-05-16T15:31:00Z"/>
          <w:rFonts w:ascii="Arial" w:hAnsi="Arial" w:cs="Arial"/>
          <w:sz w:val="22"/>
          <w:szCs w:val="22"/>
          <w:lang w:val="en-US"/>
          <w:rPrChange w:id="1656" w:author="Hase, Klaus-Rüdiger" w:date="2013-05-16T15:30:00Z">
            <w:rPr>
              <w:del w:id="1657" w:author="Hase, Klaus-Rüdiger" w:date="2013-05-16T15:31:00Z"/>
              <w:lang w:val="en-US"/>
            </w:rPr>
          </w:rPrChange>
        </w:rPr>
      </w:pPr>
    </w:p>
    <w:p w:rsidR="005A169A" w:rsidRPr="004757BF" w:rsidRDefault="005A169A" w:rsidP="005A169A">
      <w:pPr>
        <w:ind w:left="709"/>
        <w:rPr>
          <w:rFonts w:ascii="Arial" w:hAnsi="Arial" w:cs="Arial"/>
          <w:sz w:val="22"/>
          <w:szCs w:val="22"/>
          <w:lang w:val="en-US"/>
          <w:rPrChange w:id="1658" w:author="Hase, Klaus-Rüdiger" w:date="2013-05-16T15:30:00Z">
            <w:rPr>
              <w:lang w:val="en-US"/>
            </w:rPr>
          </w:rPrChange>
        </w:rPr>
      </w:pPr>
    </w:p>
    <w:p w:rsidR="005A169A" w:rsidRPr="004757BF" w:rsidRDefault="00CF3EB0" w:rsidP="00CF3EB0">
      <w:pPr>
        <w:pStyle w:val="ListParagraph"/>
        <w:numPr>
          <w:ilvl w:val="1"/>
          <w:numId w:val="2"/>
        </w:numPr>
        <w:rPr>
          <w:rFonts w:ascii="Arial" w:hAnsi="Arial" w:cs="Arial"/>
          <w:b/>
          <w:sz w:val="22"/>
          <w:szCs w:val="22"/>
          <w:u w:val="single"/>
          <w:lang w:val="en-US"/>
          <w:rPrChange w:id="1659" w:author="Hase, Klaus-Rüdiger" w:date="2013-05-16T15:30:00Z">
            <w:rPr>
              <w:b/>
              <w:u w:val="single"/>
              <w:lang w:val="en-US"/>
            </w:rPr>
          </w:rPrChange>
        </w:rPr>
      </w:pPr>
      <w:r w:rsidRPr="004757BF">
        <w:rPr>
          <w:rFonts w:ascii="Arial" w:hAnsi="Arial" w:cs="Arial"/>
          <w:b/>
          <w:sz w:val="22"/>
          <w:szCs w:val="22"/>
          <w:u w:val="single"/>
          <w:lang w:val="en-US"/>
          <w:rPrChange w:id="1660" w:author="Hase, Klaus-Rüdiger" w:date="2013-05-16T15:30:00Z">
            <w:rPr>
              <w:b/>
              <w:u w:val="single"/>
              <w:lang w:val="en-US"/>
            </w:rPr>
          </w:rPrChange>
        </w:rPr>
        <w:t xml:space="preserve">Lloyds Register: </w:t>
      </w:r>
      <w:ins w:id="1661" w:author="Hase, Klaus-Rüdiger" w:date="2013-05-16T14:57:00Z">
        <w:r w:rsidR="007D419C" w:rsidRPr="004757BF">
          <w:rPr>
            <w:rFonts w:ascii="Arial" w:hAnsi="Arial" w:cs="Arial"/>
            <w:b/>
            <w:sz w:val="22"/>
            <w:szCs w:val="22"/>
            <w:u w:val="single"/>
            <w:lang w:val="en-US"/>
            <w:rPrChange w:id="1662" w:author="Hase, Klaus-Rüdiger" w:date="2013-05-16T15:30:00Z">
              <w:rPr>
                <w:b/>
                <w:u w:val="single"/>
                <w:lang w:val="en-US"/>
              </w:rPr>
            </w:rPrChange>
          </w:rPr>
          <w:t>“</w:t>
        </w:r>
      </w:ins>
      <w:r w:rsidRPr="004757BF">
        <w:rPr>
          <w:rFonts w:ascii="Arial" w:hAnsi="Arial" w:cs="Arial"/>
          <w:b/>
          <w:sz w:val="22"/>
          <w:szCs w:val="22"/>
          <w:u w:val="single"/>
          <w:lang w:val="en-US"/>
          <w:rPrChange w:id="1663" w:author="Hase, Klaus-Rüdiger" w:date="2013-05-16T15:30:00Z">
            <w:rPr>
              <w:b/>
              <w:u w:val="single"/>
              <w:lang w:val="en-US"/>
            </w:rPr>
          </w:rPrChange>
        </w:rPr>
        <w:t>Rewrite the requirements using secondary source (</w:t>
      </w:r>
      <w:proofErr w:type="spellStart"/>
      <w:r w:rsidRPr="004757BF">
        <w:rPr>
          <w:rFonts w:ascii="Arial" w:hAnsi="Arial" w:cs="Arial"/>
          <w:b/>
          <w:sz w:val="22"/>
          <w:szCs w:val="22"/>
          <w:u w:val="single"/>
          <w:lang w:val="en-US"/>
          <w:rPrChange w:id="1664" w:author="Hase, Klaus-Rüdiger" w:date="2013-05-16T15:30:00Z">
            <w:rPr>
              <w:b/>
              <w:u w:val="single"/>
              <w:lang w:val="en-US"/>
            </w:rPr>
          </w:rPrChange>
        </w:rPr>
        <w:t>f.e</w:t>
      </w:r>
      <w:proofErr w:type="spellEnd"/>
      <w:r w:rsidRPr="004757BF">
        <w:rPr>
          <w:rFonts w:ascii="Arial" w:hAnsi="Arial" w:cs="Arial"/>
          <w:b/>
          <w:sz w:val="22"/>
          <w:szCs w:val="22"/>
          <w:u w:val="single"/>
          <w:lang w:val="en-US"/>
          <w:rPrChange w:id="1665" w:author="Hase, Klaus-Rüdiger" w:date="2013-05-16T15:30:00Z">
            <w:rPr>
              <w:b/>
              <w:u w:val="single"/>
              <w:lang w:val="en-US"/>
            </w:rPr>
          </w:rPrChange>
        </w:rPr>
        <w:t>. operational requirements, Track layout analysis) for lifting errors and ambiguities.</w:t>
      </w:r>
      <w:ins w:id="1666" w:author="Hase, Klaus-Rüdiger" w:date="2013-05-16T14:57:00Z">
        <w:r w:rsidR="007D419C" w:rsidRPr="004757BF">
          <w:rPr>
            <w:rFonts w:ascii="Arial" w:hAnsi="Arial" w:cs="Arial"/>
            <w:b/>
            <w:sz w:val="22"/>
            <w:szCs w:val="22"/>
            <w:u w:val="single"/>
            <w:lang w:val="en-US"/>
            <w:rPrChange w:id="1667" w:author="Hase, Klaus-Rüdiger" w:date="2013-05-16T15:30:00Z">
              <w:rPr>
                <w:b/>
                <w:u w:val="single"/>
                <w:lang w:val="en-US"/>
              </w:rPr>
            </w:rPrChange>
          </w:rPr>
          <w:t>”</w:t>
        </w:r>
      </w:ins>
    </w:p>
    <w:p w:rsidR="00CF3EB0" w:rsidRPr="004757BF" w:rsidRDefault="00CF3EB0" w:rsidP="00CF3EB0">
      <w:pPr>
        <w:pStyle w:val="ListParagraph"/>
        <w:ind w:left="1080"/>
        <w:rPr>
          <w:rFonts w:ascii="Arial" w:hAnsi="Arial" w:cs="Arial"/>
          <w:sz w:val="22"/>
          <w:szCs w:val="22"/>
          <w:lang w:val="en-US"/>
          <w:rPrChange w:id="1668" w:author="Hase, Klaus-Rüdiger" w:date="2013-05-16T15:30:00Z">
            <w:rPr>
              <w:lang w:val="en-US"/>
            </w:rPr>
          </w:rPrChange>
        </w:rPr>
      </w:pPr>
    </w:p>
    <w:p w:rsidR="00CF3EB0" w:rsidRPr="004757BF" w:rsidRDefault="00CF3EB0" w:rsidP="00CF3EB0">
      <w:pPr>
        <w:pStyle w:val="ListParagraph"/>
        <w:ind w:left="1080"/>
        <w:rPr>
          <w:rFonts w:ascii="Arial" w:hAnsi="Arial" w:cs="Arial"/>
          <w:sz w:val="22"/>
          <w:szCs w:val="22"/>
          <w:lang w:val="en-US"/>
          <w:rPrChange w:id="1669" w:author="Hase, Klaus-Rüdiger" w:date="2013-05-16T15:30:00Z">
            <w:rPr>
              <w:lang w:val="en-US"/>
            </w:rPr>
          </w:rPrChange>
        </w:rPr>
      </w:pPr>
      <w:r w:rsidRPr="004757BF">
        <w:rPr>
          <w:rFonts w:ascii="Arial" w:hAnsi="Arial" w:cs="Arial"/>
          <w:i/>
          <w:sz w:val="22"/>
          <w:szCs w:val="22"/>
          <w:lang w:val="en-US"/>
          <w:rPrChange w:id="1670" w:author="Hase, Klaus-Rüdiger" w:date="2013-05-16T15:30:00Z">
            <w:rPr>
              <w:i/>
              <w:lang w:val="en-US"/>
            </w:rPr>
          </w:rPrChange>
        </w:rPr>
        <w:t xml:space="preserve">SNCF: </w:t>
      </w:r>
      <w:r w:rsidRPr="004757BF">
        <w:rPr>
          <w:rFonts w:ascii="Arial" w:hAnsi="Arial" w:cs="Arial"/>
          <w:sz w:val="22"/>
          <w:szCs w:val="22"/>
          <w:lang w:val="en-US"/>
          <w:rPrChange w:id="1671" w:author="Hase, Klaus-Rüdiger" w:date="2013-05-16T15:30:00Z">
            <w:rPr>
              <w:lang w:val="en-US"/>
            </w:rPr>
          </w:rPrChange>
        </w:rPr>
        <w:t xml:space="preserve">If the requirements are clear and no ambiguities we should leave them as they are. </w:t>
      </w:r>
    </w:p>
    <w:p w:rsidR="00CF3EB0" w:rsidRPr="004757BF" w:rsidRDefault="00CF3EB0" w:rsidP="00CF3EB0">
      <w:pPr>
        <w:pStyle w:val="ListParagraph"/>
        <w:ind w:left="1080"/>
        <w:rPr>
          <w:rFonts w:ascii="Arial" w:hAnsi="Arial" w:cs="Arial"/>
          <w:sz w:val="22"/>
          <w:szCs w:val="22"/>
          <w:lang w:val="en-US"/>
          <w:rPrChange w:id="1672" w:author="Hase, Klaus-Rüdiger" w:date="2013-05-16T15:30:00Z">
            <w:rPr>
              <w:lang w:val="en-US"/>
            </w:rPr>
          </w:rPrChange>
        </w:rPr>
      </w:pPr>
      <w:r w:rsidRPr="004757BF">
        <w:rPr>
          <w:rFonts w:ascii="Arial" w:hAnsi="Arial" w:cs="Arial"/>
          <w:i/>
          <w:sz w:val="22"/>
          <w:szCs w:val="22"/>
          <w:lang w:val="en-US"/>
          <w:rPrChange w:id="1673" w:author="Hase, Klaus-Rüdiger" w:date="2013-05-16T15:30:00Z">
            <w:rPr>
              <w:i/>
              <w:lang w:val="en-US"/>
            </w:rPr>
          </w:rPrChange>
        </w:rPr>
        <w:t>Lloyds:</w:t>
      </w:r>
      <w:r w:rsidRPr="004757BF">
        <w:rPr>
          <w:rFonts w:ascii="Arial" w:hAnsi="Arial" w:cs="Arial"/>
          <w:sz w:val="22"/>
          <w:szCs w:val="22"/>
          <w:lang w:val="en-US"/>
          <w:rPrChange w:id="1674" w:author="Hase, Klaus-Rüdiger" w:date="2013-05-16T15:30:00Z">
            <w:rPr>
              <w:lang w:val="en-US"/>
            </w:rPr>
          </w:rPrChange>
        </w:rPr>
        <w:t xml:space="preserve"> </w:t>
      </w:r>
      <w:r w:rsidR="008E7C46" w:rsidRPr="004757BF">
        <w:rPr>
          <w:rFonts w:ascii="Arial" w:hAnsi="Arial" w:cs="Arial"/>
          <w:sz w:val="22"/>
          <w:szCs w:val="22"/>
          <w:lang w:val="en-US"/>
          <w:rPrChange w:id="1675" w:author="Hase, Klaus-Rüdiger" w:date="2013-05-16T15:30:00Z">
            <w:rPr>
              <w:lang w:val="en-US"/>
            </w:rPr>
          </w:rPrChange>
        </w:rPr>
        <w:t>Most requirements are not clear! (</w:t>
      </w:r>
      <w:r w:rsidR="008E7C46" w:rsidRPr="004757BF">
        <w:rPr>
          <w:rFonts w:ascii="Arial" w:hAnsi="Arial" w:cs="Arial"/>
          <w:i/>
          <w:sz w:val="22"/>
          <w:szCs w:val="22"/>
          <w:lang w:val="en-US"/>
          <w:rPrChange w:id="1676" w:author="Hase, Klaus-Rüdiger" w:date="2013-05-16T15:30:00Z">
            <w:rPr>
              <w:i/>
              <w:lang w:val="en-US"/>
            </w:rPr>
          </w:rPrChange>
        </w:rPr>
        <w:t>See presentation of Lloyds – Arbitrary examples)</w:t>
      </w:r>
      <w:r w:rsidR="008E7C46" w:rsidRPr="004757BF">
        <w:rPr>
          <w:rFonts w:ascii="Arial" w:hAnsi="Arial" w:cs="Arial"/>
          <w:sz w:val="22"/>
          <w:szCs w:val="22"/>
          <w:lang w:val="en-US"/>
          <w:rPrChange w:id="1677" w:author="Hase, Klaus-Rüdiger" w:date="2013-05-16T15:30:00Z">
            <w:rPr>
              <w:lang w:val="en-US"/>
            </w:rPr>
          </w:rPrChange>
        </w:rPr>
        <w:t xml:space="preserve">. Requirements should be clear and unambiguous – The methods should be defined by the working group. </w:t>
      </w:r>
    </w:p>
    <w:p w:rsidR="008E7C46" w:rsidRPr="004757BF" w:rsidRDefault="008E7C46" w:rsidP="008E7C46">
      <w:pPr>
        <w:rPr>
          <w:rFonts w:ascii="Arial" w:hAnsi="Arial" w:cs="Arial"/>
          <w:sz w:val="22"/>
          <w:szCs w:val="22"/>
          <w:lang w:val="en-US"/>
          <w:rPrChange w:id="1678" w:author="Hase, Klaus-Rüdiger" w:date="2013-05-16T15:30:00Z">
            <w:rPr>
              <w:lang w:val="en-US"/>
            </w:rPr>
          </w:rPrChange>
        </w:rPr>
      </w:pPr>
    </w:p>
    <w:p w:rsidR="008E7C46" w:rsidRPr="004757BF" w:rsidRDefault="008E7C46" w:rsidP="008E7C46">
      <w:pPr>
        <w:pStyle w:val="ListParagraph"/>
        <w:numPr>
          <w:ilvl w:val="1"/>
          <w:numId w:val="2"/>
        </w:numPr>
        <w:rPr>
          <w:rFonts w:ascii="Arial" w:hAnsi="Arial" w:cs="Arial"/>
          <w:b/>
          <w:sz w:val="22"/>
          <w:szCs w:val="22"/>
          <w:u w:val="single"/>
          <w:lang w:val="en-US"/>
          <w:rPrChange w:id="1679" w:author="Hase, Klaus-Rüdiger" w:date="2013-05-16T15:30:00Z">
            <w:rPr>
              <w:b/>
              <w:u w:val="single"/>
              <w:lang w:val="en-US"/>
            </w:rPr>
          </w:rPrChange>
        </w:rPr>
      </w:pPr>
      <w:r w:rsidRPr="004757BF">
        <w:rPr>
          <w:rFonts w:ascii="Arial" w:hAnsi="Arial" w:cs="Arial"/>
          <w:b/>
          <w:sz w:val="22"/>
          <w:szCs w:val="22"/>
          <w:u w:val="single"/>
          <w:lang w:val="en-US"/>
          <w:rPrChange w:id="1680" w:author="Hase, Klaus-Rüdiger" w:date="2013-05-16T15:30:00Z">
            <w:rPr>
              <w:b/>
              <w:u w:val="single"/>
              <w:lang w:val="en-US"/>
            </w:rPr>
          </w:rPrChange>
        </w:rPr>
        <w:t>Lloyds Register: Do we need secondary sources?</w:t>
      </w:r>
    </w:p>
    <w:p w:rsidR="00B84177" w:rsidRPr="004757BF" w:rsidRDefault="00B84177" w:rsidP="00B84177">
      <w:pPr>
        <w:pStyle w:val="ListParagraph"/>
        <w:ind w:left="1080"/>
        <w:rPr>
          <w:rFonts w:ascii="Arial" w:hAnsi="Arial" w:cs="Arial"/>
          <w:b/>
          <w:sz w:val="22"/>
          <w:szCs w:val="22"/>
          <w:u w:val="single"/>
          <w:lang w:val="en-US"/>
          <w:rPrChange w:id="1681" w:author="Hase, Klaus-Rüdiger" w:date="2013-05-16T15:30:00Z">
            <w:rPr>
              <w:b/>
              <w:u w:val="single"/>
              <w:lang w:val="en-US"/>
            </w:rPr>
          </w:rPrChange>
        </w:rPr>
      </w:pPr>
    </w:p>
    <w:p w:rsidR="00B84177" w:rsidRPr="004757BF" w:rsidRDefault="00B84177" w:rsidP="00B84177">
      <w:pPr>
        <w:pStyle w:val="ListParagraph"/>
        <w:ind w:left="1080"/>
        <w:rPr>
          <w:rFonts w:ascii="Arial" w:hAnsi="Arial" w:cs="Arial"/>
          <w:sz w:val="22"/>
          <w:szCs w:val="22"/>
          <w:lang w:val="en-US"/>
          <w:rPrChange w:id="1682" w:author="Hase, Klaus-Rüdiger" w:date="2013-05-16T15:30:00Z">
            <w:rPr>
              <w:lang w:val="en-US"/>
            </w:rPr>
          </w:rPrChange>
        </w:rPr>
      </w:pPr>
      <w:r w:rsidRPr="004757BF">
        <w:rPr>
          <w:rFonts w:ascii="Arial" w:hAnsi="Arial" w:cs="Arial"/>
          <w:i/>
          <w:sz w:val="22"/>
          <w:szCs w:val="22"/>
          <w:lang w:val="en-US"/>
          <w:rPrChange w:id="1683" w:author="Hase, Klaus-Rüdiger" w:date="2013-05-16T15:30:00Z">
            <w:rPr>
              <w:i/>
              <w:lang w:val="en-US"/>
            </w:rPr>
          </w:rPrChange>
        </w:rPr>
        <w:t xml:space="preserve">SNCF: </w:t>
      </w:r>
      <w:r w:rsidRPr="004757BF">
        <w:rPr>
          <w:rFonts w:ascii="Arial" w:hAnsi="Arial" w:cs="Arial"/>
          <w:sz w:val="22"/>
          <w:szCs w:val="22"/>
          <w:lang w:val="en-US"/>
          <w:rPrChange w:id="1684" w:author="Hase, Klaus-Rüdiger" w:date="2013-05-16T15:30:00Z">
            <w:rPr>
              <w:lang w:val="en-US"/>
            </w:rPr>
          </w:rPrChange>
        </w:rPr>
        <w:t xml:space="preserve">the secondary sources are not needed if the SRS are clear. </w:t>
      </w:r>
      <w:r w:rsidR="003668E2" w:rsidRPr="004757BF">
        <w:rPr>
          <w:rFonts w:ascii="Arial" w:hAnsi="Arial" w:cs="Arial"/>
          <w:sz w:val="22"/>
          <w:szCs w:val="22"/>
          <w:lang w:val="en-US"/>
          <w:rPrChange w:id="1685" w:author="Hase, Klaus-Rüdiger" w:date="2013-05-16T15:30:00Z">
            <w:rPr>
              <w:lang w:val="en-US"/>
            </w:rPr>
          </w:rPrChange>
        </w:rPr>
        <w:t>The interest is to check the SSRS against the secondary sources.</w:t>
      </w:r>
    </w:p>
    <w:p w:rsidR="003668E2" w:rsidRPr="004757BF" w:rsidRDefault="003668E2" w:rsidP="00B84177">
      <w:pPr>
        <w:pStyle w:val="ListParagraph"/>
        <w:ind w:left="1080"/>
        <w:rPr>
          <w:rFonts w:ascii="Arial" w:hAnsi="Arial" w:cs="Arial"/>
          <w:sz w:val="22"/>
          <w:szCs w:val="22"/>
          <w:lang w:val="en-US"/>
          <w:rPrChange w:id="1686" w:author="Hase, Klaus-Rüdiger" w:date="2013-05-16T15:30:00Z">
            <w:rPr>
              <w:lang w:val="en-US"/>
            </w:rPr>
          </w:rPrChange>
        </w:rPr>
      </w:pPr>
      <w:r w:rsidRPr="004757BF">
        <w:rPr>
          <w:rFonts w:ascii="Arial" w:hAnsi="Arial" w:cs="Arial"/>
          <w:i/>
          <w:sz w:val="22"/>
          <w:szCs w:val="22"/>
          <w:lang w:val="en-US"/>
          <w:rPrChange w:id="1687" w:author="Hase, Klaus-Rüdiger" w:date="2013-05-16T15:30:00Z">
            <w:rPr>
              <w:i/>
              <w:lang w:val="en-US"/>
            </w:rPr>
          </w:rPrChange>
        </w:rPr>
        <w:t>Alstom:</w:t>
      </w:r>
      <w:r w:rsidR="00B81EF7" w:rsidRPr="004757BF">
        <w:rPr>
          <w:rFonts w:ascii="Arial" w:hAnsi="Arial" w:cs="Arial"/>
          <w:i/>
          <w:sz w:val="22"/>
          <w:szCs w:val="22"/>
          <w:lang w:val="en-US"/>
          <w:rPrChange w:id="1688" w:author="Hase, Klaus-Rüdiger" w:date="2013-05-16T15:30:00Z">
            <w:rPr>
              <w:i/>
              <w:lang w:val="en-US"/>
            </w:rPr>
          </w:rPrChange>
        </w:rPr>
        <w:t xml:space="preserve"> </w:t>
      </w:r>
      <w:del w:id="1689" w:author="Hase, Klaus-Rüdiger" w:date="2013-05-16T14:58:00Z">
        <w:r w:rsidR="00B81EF7" w:rsidRPr="004757BF" w:rsidDel="007D419C">
          <w:rPr>
            <w:rFonts w:ascii="Arial" w:hAnsi="Arial" w:cs="Arial"/>
            <w:sz w:val="22"/>
            <w:szCs w:val="22"/>
            <w:lang w:val="en-US"/>
            <w:rPrChange w:id="1690" w:author="Hase, Klaus-Rüdiger" w:date="2013-05-16T15:30:00Z">
              <w:rPr>
                <w:lang w:val="en-US"/>
              </w:rPr>
            </w:rPrChange>
          </w:rPr>
          <w:delText xml:space="preserve">a </w:delText>
        </w:r>
      </w:del>
      <w:ins w:id="1691" w:author="Hase, Klaus-Rüdiger" w:date="2013-05-16T14:58:00Z">
        <w:r w:rsidR="007D419C" w:rsidRPr="004757BF">
          <w:rPr>
            <w:rFonts w:ascii="Arial" w:hAnsi="Arial" w:cs="Arial"/>
            <w:sz w:val="22"/>
            <w:szCs w:val="22"/>
            <w:lang w:val="en-US"/>
            <w:rPrChange w:id="1692" w:author="Hase, Klaus-Rüdiger" w:date="2013-05-16T15:30:00Z">
              <w:rPr>
                <w:lang w:val="en-US"/>
              </w:rPr>
            </w:rPrChange>
          </w:rPr>
          <w:t>A</w:t>
        </w:r>
        <w:r w:rsidR="007D419C" w:rsidRPr="004757BF">
          <w:rPr>
            <w:rFonts w:ascii="Arial" w:hAnsi="Arial" w:cs="Arial"/>
            <w:sz w:val="22"/>
            <w:szCs w:val="22"/>
            <w:lang w:val="en-US"/>
            <w:rPrChange w:id="1693" w:author="Hase, Klaus-Rüdiger" w:date="2013-05-16T15:30:00Z">
              <w:rPr>
                <w:lang w:val="en-US"/>
              </w:rPr>
            </w:rPrChange>
          </w:rPr>
          <w:t xml:space="preserve"> </w:t>
        </w:r>
      </w:ins>
      <w:r w:rsidR="00B81EF7" w:rsidRPr="004757BF">
        <w:rPr>
          <w:rFonts w:ascii="Arial" w:hAnsi="Arial" w:cs="Arial"/>
          <w:sz w:val="22"/>
          <w:szCs w:val="22"/>
          <w:lang w:val="en-US"/>
          <w:rPrChange w:id="1694" w:author="Hase, Klaus-Rüdiger" w:date="2013-05-16T15:30:00Z">
            <w:rPr>
              <w:lang w:val="en-US"/>
            </w:rPr>
          </w:rPrChange>
        </w:rPr>
        <w:t>lot of events are not described in the SRS. They are not considered by the SS 26, but must be considered by the manufacturer. All the practical cases are not considered in the Subset 26 – for this case we need secondary sources.</w:t>
      </w:r>
    </w:p>
    <w:p w:rsidR="00B81EF7" w:rsidRPr="004757BF" w:rsidDel="00906CC1" w:rsidRDefault="00B81EF7" w:rsidP="00B84177">
      <w:pPr>
        <w:pStyle w:val="ListParagraph"/>
        <w:ind w:left="1080"/>
        <w:rPr>
          <w:del w:id="1695" w:author="Hase, Klaus-Rüdiger" w:date="2013-05-16T12:55:00Z"/>
          <w:rFonts w:ascii="Arial" w:hAnsi="Arial" w:cs="Arial"/>
          <w:sz w:val="22"/>
          <w:szCs w:val="22"/>
          <w:lang w:val="en-US"/>
          <w:rPrChange w:id="1696" w:author="Hase, Klaus-Rüdiger" w:date="2013-05-16T15:30:00Z">
            <w:rPr>
              <w:del w:id="1697" w:author="Hase, Klaus-Rüdiger" w:date="2013-05-16T12:55:00Z"/>
              <w:lang w:val="en-US"/>
            </w:rPr>
          </w:rPrChange>
        </w:rPr>
      </w:pPr>
    </w:p>
    <w:p w:rsidR="00B81EF7" w:rsidRPr="004757BF" w:rsidDel="00906CC1" w:rsidRDefault="00B81EF7" w:rsidP="00B84177">
      <w:pPr>
        <w:pStyle w:val="ListParagraph"/>
        <w:ind w:left="1080"/>
        <w:rPr>
          <w:del w:id="1698" w:author="Hase, Klaus-Rüdiger" w:date="2013-05-16T12:55:00Z"/>
          <w:rFonts w:ascii="Arial" w:hAnsi="Arial" w:cs="Arial"/>
          <w:sz w:val="22"/>
          <w:szCs w:val="22"/>
          <w:lang w:val="en-US"/>
          <w:rPrChange w:id="1699" w:author="Hase, Klaus-Rüdiger" w:date="2013-05-16T15:30:00Z">
            <w:rPr>
              <w:del w:id="1700" w:author="Hase, Klaus-Rüdiger" w:date="2013-05-16T12:55:00Z"/>
              <w:lang w:val="en-US"/>
            </w:rPr>
          </w:rPrChange>
        </w:rPr>
      </w:pPr>
    </w:p>
    <w:p w:rsidR="00B81EF7" w:rsidRPr="004757BF" w:rsidRDefault="00B81EF7" w:rsidP="00B84177">
      <w:pPr>
        <w:pStyle w:val="ListParagraph"/>
        <w:ind w:left="1080"/>
        <w:rPr>
          <w:rFonts w:ascii="Arial" w:hAnsi="Arial" w:cs="Arial"/>
          <w:sz w:val="22"/>
          <w:szCs w:val="22"/>
          <w:lang w:val="en-US"/>
          <w:rPrChange w:id="1701" w:author="Hase, Klaus-Rüdiger" w:date="2013-05-16T15:30:00Z">
            <w:rPr>
              <w:lang w:val="en-US"/>
            </w:rPr>
          </w:rPrChange>
        </w:rPr>
      </w:pPr>
    </w:p>
    <w:p w:rsidR="00B81EF7" w:rsidRPr="004757BF" w:rsidRDefault="00B81EF7" w:rsidP="00B84177">
      <w:pPr>
        <w:pStyle w:val="ListParagraph"/>
        <w:ind w:left="1080"/>
        <w:rPr>
          <w:rFonts w:ascii="Arial" w:hAnsi="Arial" w:cs="Arial"/>
          <w:sz w:val="22"/>
          <w:szCs w:val="22"/>
          <w:lang w:val="en-US"/>
          <w:rPrChange w:id="1702" w:author="Hase, Klaus-Rüdiger" w:date="2013-05-16T15:30:00Z">
            <w:rPr>
              <w:lang w:val="en-US"/>
            </w:rPr>
          </w:rPrChange>
        </w:rPr>
      </w:pPr>
    </w:p>
    <w:p w:rsidR="00B81EF7" w:rsidRPr="004757BF" w:rsidRDefault="00B81EF7" w:rsidP="00B81EF7">
      <w:pPr>
        <w:pStyle w:val="ListParagraph"/>
        <w:numPr>
          <w:ilvl w:val="0"/>
          <w:numId w:val="2"/>
        </w:numPr>
        <w:rPr>
          <w:rFonts w:ascii="Arial" w:hAnsi="Arial" w:cs="Arial"/>
          <w:b/>
          <w:sz w:val="22"/>
          <w:szCs w:val="22"/>
          <w:u w:val="single"/>
          <w:lang w:val="en-US"/>
          <w:rPrChange w:id="1703" w:author="Hase, Klaus-Rüdiger" w:date="2013-05-16T15:30:00Z">
            <w:rPr>
              <w:b/>
              <w:u w:val="single"/>
              <w:lang w:val="en-US"/>
            </w:rPr>
          </w:rPrChange>
        </w:rPr>
      </w:pPr>
      <w:r w:rsidRPr="004757BF">
        <w:rPr>
          <w:rFonts w:ascii="Arial" w:hAnsi="Arial" w:cs="Arial"/>
          <w:b/>
          <w:sz w:val="22"/>
          <w:szCs w:val="22"/>
          <w:u w:val="single"/>
          <w:lang w:val="en-US"/>
          <w:rPrChange w:id="1704" w:author="Hase, Klaus-Rüdiger" w:date="2013-05-16T15:30:00Z">
            <w:rPr>
              <w:b/>
              <w:u w:val="single"/>
              <w:lang w:val="en-US"/>
            </w:rPr>
          </w:rPrChange>
        </w:rPr>
        <w:t>Open Questions</w:t>
      </w:r>
    </w:p>
    <w:p w:rsidR="00B81EF7" w:rsidRPr="004757BF" w:rsidRDefault="00B81EF7" w:rsidP="00B81EF7">
      <w:pPr>
        <w:pStyle w:val="ListParagraph"/>
        <w:rPr>
          <w:rFonts w:ascii="Arial" w:hAnsi="Arial" w:cs="Arial"/>
          <w:b/>
          <w:sz w:val="22"/>
          <w:szCs w:val="22"/>
          <w:u w:val="single"/>
          <w:lang w:val="en-US"/>
          <w:rPrChange w:id="1705" w:author="Hase, Klaus-Rüdiger" w:date="2013-05-16T15:30:00Z">
            <w:rPr>
              <w:b/>
              <w:u w:val="single"/>
              <w:lang w:val="en-US"/>
            </w:rPr>
          </w:rPrChange>
        </w:rPr>
      </w:pPr>
    </w:p>
    <w:p w:rsidR="00B81EF7" w:rsidRPr="004757BF" w:rsidRDefault="00B81EF7" w:rsidP="00B81EF7">
      <w:pPr>
        <w:pStyle w:val="ListParagraph"/>
        <w:numPr>
          <w:ilvl w:val="0"/>
          <w:numId w:val="6"/>
        </w:numPr>
        <w:rPr>
          <w:rFonts w:ascii="Arial" w:hAnsi="Arial" w:cs="Arial"/>
          <w:sz w:val="22"/>
          <w:szCs w:val="22"/>
          <w:lang w:val="en-US"/>
          <w:rPrChange w:id="1706" w:author="Hase, Klaus-Rüdiger" w:date="2013-05-16T15:30:00Z">
            <w:rPr>
              <w:lang w:val="en-US"/>
            </w:rPr>
          </w:rPrChange>
        </w:rPr>
      </w:pPr>
      <w:r w:rsidRPr="004757BF">
        <w:rPr>
          <w:rFonts w:ascii="Arial" w:hAnsi="Arial" w:cs="Arial"/>
          <w:sz w:val="22"/>
          <w:szCs w:val="22"/>
          <w:lang w:val="en-US"/>
          <w:rPrChange w:id="1707" w:author="Hase, Klaus-Rüdiger" w:date="2013-05-16T15:30:00Z">
            <w:rPr>
              <w:lang w:val="en-US"/>
            </w:rPr>
          </w:rPrChange>
        </w:rPr>
        <w:t xml:space="preserve">What </w:t>
      </w:r>
      <w:ins w:id="1708" w:author="Hase, Klaus-Rüdiger" w:date="2013-05-16T14:59:00Z">
        <w:r w:rsidR="007D419C" w:rsidRPr="004757BF">
          <w:rPr>
            <w:rFonts w:ascii="Arial" w:hAnsi="Arial" w:cs="Arial"/>
            <w:sz w:val="22"/>
            <w:szCs w:val="22"/>
            <w:lang w:val="en-US"/>
            <w:rPrChange w:id="1709" w:author="Hase, Klaus-Rüdiger" w:date="2013-05-16T15:30:00Z">
              <w:rPr>
                <w:lang w:val="en-US"/>
              </w:rPr>
            </w:rPrChange>
          </w:rPr>
          <w:t xml:space="preserve">do </w:t>
        </w:r>
      </w:ins>
      <w:del w:id="1710" w:author="Hase, Klaus-Rüdiger" w:date="2013-05-16T15:00:00Z">
        <w:r w:rsidRPr="004757BF" w:rsidDel="007D419C">
          <w:rPr>
            <w:rFonts w:ascii="Arial" w:hAnsi="Arial" w:cs="Arial"/>
            <w:sz w:val="22"/>
            <w:szCs w:val="22"/>
            <w:lang w:val="en-US"/>
            <w:rPrChange w:id="1711" w:author="Hase, Klaus-Rüdiger" w:date="2013-05-16T15:30:00Z">
              <w:rPr>
                <w:lang w:val="en-US"/>
              </w:rPr>
            </w:rPrChange>
          </w:rPr>
          <w:delText xml:space="preserve">means the </w:delText>
        </w:r>
      </w:del>
      <w:ins w:id="1712" w:author="Hase, Klaus-Rüdiger" w:date="2013-05-16T15:00:00Z">
        <w:r w:rsidR="007D419C" w:rsidRPr="004757BF">
          <w:rPr>
            <w:rFonts w:ascii="Arial" w:hAnsi="Arial" w:cs="Arial"/>
            <w:sz w:val="22"/>
            <w:szCs w:val="22"/>
            <w:lang w:val="en-US"/>
            <w:rPrChange w:id="1713" w:author="Hase, Klaus-Rüdiger" w:date="2013-05-16T15:30:00Z">
              <w:rPr>
                <w:lang w:val="en-US"/>
              </w:rPr>
            </w:rPrChange>
          </w:rPr>
          <w:t>“</w:t>
        </w:r>
      </w:ins>
      <w:r w:rsidRPr="004757BF">
        <w:rPr>
          <w:rFonts w:ascii="Arial" w:hAnsi="Arial" w:cs="Arial"/>
          <w:sz w:val="22"/>
          <w:szCs w:val="22"/>
          <w:lang w:val="en-US"/>
          <w:rPrChange w:id="1714" w:author="Hase, Klaus-Rüdiger" w:date="2013-05-16T15:30:00Z">
            <w:rPr>
              <w:lang w:val="en-US"/>
            </w:rPr>
          </w:rPrChange>
        </w:rPr>
        <w:t>national requirements</w:t>
      </w:r>
      <w:ins w:id="1715" w:author="Hase, Klaus-Rüdiger" w:date="2013-05-16T15:00:00Z">
        <w:r w:rsidR="007D419C" w:rsidRPr="004757BF">
          <w:rPr>
            <w:rFonts w:ascii="Arial" w:hAnsi="Arial" w:cs="Arial"/>
            <w:sz w:val="22"/>
            <w:szCs w:val="22"/>
            <w:lang w:val="en-US"/>
            <w:rPrChange w:id="1716" w:author="Hase, Klaus-Rüdiger" w:date="2013-05-16T15:30:00Z">
              <w:rPr>
                <w:lang w:val="en-US"/>
              </w:rPr>
            </w:rPrChange>
          </w:rPr>
          <w:t>” mean in this B3 context</w:t>
        </w:r>
      </w:ins>
      <w:r w:rsidRPr="004757BF">
        <w:rPr>
          <w:rFonts w:ascii="Arial" w:hAnsi="Arial" w:cs="Arial"/>
          <w:sz w:val="22"/>
          <w:szCs w:val="22"/>
          <w:lang w:val="en-US"/>
          <w:rPrChange w:id="1717" w:author="Hase, Klaus-Rüdiger" w:date="2013-05-16T15:30:00Z">
            <w:rPr>
              <w:lang w:val="en-US"/>
            </w:rPr>
          </w:rPrChange>
        </w:rPr>
        <w:t xml:space="preserve"> (ERA)</w:t>
      </w:r>
      <w:ins w:id="1718" w:author="Hase, Klaus-Rüdiger" w:date="2013-05-16T15:00:00Z">
        <w:r w:rsidR="007D419C" w:rsidRPr="004757BF">
          <w:rPr>
            <w:rFonts w:ascii="Arial" w:hAnsi="Arial" w:cs="Arial"/>
            <w:sz w:val="22"/>
            <w:szCs w:val="22"/>
            <w:lang w:val="en-US"/>
            <w:rPrChange w:id="1719" w:author="Hase, Klaus-Rüdiger" w:date="2013-05-16T15:30:00Z">
              <w:rPr>
                <w:lang w:val="en-US"/>
              </w:rPr>
            </w:rPrChange>
          </w:rPr>
          <w:t>?</w:t>
        </w:r>
      </w:ins>
    </w:p>
    <w:p w:rsidR="00B81EF7" w:rsidRPr="004757BF" w:rsidRDefault="00B81EF7" w:rsidP="00B81EF7">
      <w:pPr>
        <w:pStyle w:val="ListParagraph"/>
        <w:numPr>
          <w:ilvl w:val="0"/>
          <w:numId w:val="6"/>
        </w:numPr>
        <w:rPr>
          <w:rFonts w:ascii="Arial" w:hAnsi="Arial" w:cs="Arial"/>
          <w:sz w:val="22"/>
          <w:szCs w:val="22"/>
          <w:lang w:val="en-US"/>
          <w:rPrChange w:id="1720" w:author="Hase, Klaus-Rüdiger" w:date="2013-05-16T15:30:00Z">
            <w:rPr>
              <w:lang w:val="en-US"/>
            </w:rPr>
          </w:rPrChange>
        </w:rPr>
      </w:pPr>
      <w:r w:rsidRPr="004757BF">
        <w:rPr>
          <w:rFonts w:ascii="Arial" w:hAnsi="Arial" w:cs="Arial"/>
          <w:sz w:val="22"/>
          <w:szCs w:val="22"/>
          <w:lang w:val="en-US"/>
          <w:rPrChange w:id="1721" w:author="Hase, Klaus-Rüdiger" w:date="2013-05-16T15:30:00Z">
            <w:rPr>
              <w:lang w:val="en-US"/>
            </w:rPr>
          </w:rPrChange>
        </w:rPr>
        <w:t xml:space="preserve">Seeking a leader for the SSRS working group. GE </w:t>
      </w:r>
      <w:ins w:id="1722" w:author="Hase, Klaus-Rüdiger" w:date="2013-05-16T15:00:00Z">
        <w:r w:rsidR="007D419C" w:rsidRPr="004757BF">
          <w:rPr>
            <w:rFonts w:ascii="Arial" w:hAnsi="Arial" w:cs="Arial"/>
            <w:sz w:val="22"/>
            <w:szCs w:val="22"/>
            <w:lang w:val="en-US"/>
            <w:rPrChange w:id="1723" w:author="Hase, Klaus-Rüdiger" w:date="2013-05-16T15:30:00Z">
              <w:rPr>
                <w:lang w:val="en-US"/>
              </w:rPr>
            </w:rPrChange>
          </w:rPr>
          <w:t>was asked to take over the lead</w:t>
        </w:r>
      </w:ins>
      <w:del w:id="1724" w:author="Hase, Klaus-Rüdiger" w:date="2013-05-16T15:00:00Z">
        <w:r w:rsidRPr="004757BF" w:rsidDel="007D419C">
          <w:rPr>
            <w:rFonts w:ascii="Arial" w:hAnsi="Arial" w:cs="Arial"/>
            <w:sz w:val="22"/>
            <w:szCs w:val="22"/>
            <w:lang w:val="en-US"/>
            <w:rPrChange w:id="1725" w:author="Hase, Klaus-Rüdiger" w:date="2013-05-16T15:30:00Z">
              <w:rPr>
                <w:lang w:val="en-US"/>
              </w:rPr>
            </w:rPrChange>
          </w:rPr>
          <w:delText>wil</w:delText>
        </w:r>
      </w:del>
      <w:del w:id="1726" w:author="Hase, Klaus-Rüdiger" w:date="2013-05-16T15:01:00Z">
        <w:r w:rsidRPr="004757BF" w:rsidDel="007D419C">
          <w:rPr>
            <w:rFonts w:ascii="Arial" w:hAnsi="Arial" w:cs="Arial"/>
            <w:sz w:val="22"/>
            <w:szCs w:val="22"/>
            <w:lang w:val="en-US"/>
            <w:rPrChange w:id="1727" w:author="Hase, Klaus-Rüdiger" w:date="2013-05-16T15:30:00Z">
              <w:rPr>
                <w:lang w:val="en-US"/>
              </w:rPr>
            </w:rPrChange>
          </w:rPr>
          <w:delText>l be requested</w:delText>
        </w:r>
      </w:del>
      <w:r w:rsidRPr="004757BF">
        <w:rPr>
          <w:rFonts w:ascii="Arial" w:hAnsi="Arial" w:cs="Arial"/>
          <w:sz w:val="22"/>
          <w:szCs w:val="22"/>
          <w:lang w:val="en-US"/>
          <w:rPrChange w:id="1728" w:author="Hase, Klaus-Rüdiger" w:date="2013-05-16T15:30:00Z">
            <w:rPr>
              <w:lang w:val="en-US"/>
            </w:rPr>
          </w:rPrChange>
        </w:rPr>
        <w:t>.</w:t>
      </w:r>
    </w:p>
    <w:p w:rsidR="00B81EF7" w:rsidRPr="004757BF" w:rsidRDefault="00B81EF7" w:rsidP="00B81EF7">
      <w:pPr>
        <w:pStyle w:val="ListParagraph"/>
        <w:numPr>
          <w:ilvl w:val="0"/>
          <w:numId w:val="6"/>
        </w:numPr>
        <w:rPr>
          <w:rFonts w:ascii="Arial" w:hAnsi="Arial" w:cs="Arial"/>
          <w:sz w:val="22"/>
          <w:szCs w:val="22"/>
          <w:lang w:val="en-US"/>
          <w:rPrChange w:id="1729" w:author="Hase, Klaus-Rüdiger" w:date="2013-05-16T15:30:00Z">
            <w:rPr>
              <w:lang w:val="en-US"/>
            </w:rPr>
          </w:rPrChange>
        </w:rPr>
      </w:pPr>
      <w:r w:rsidRPr="004757BF">
        <w:rPr>
          <w:rFonts w:ascii="Arial" w:hAnsi="Arial" w:cs="Arial"/>
          <w:sz w:val="22"/>
          <w:szCs w:val="22"/>
          <w:lang w:val="en-US"/>
          <w:rPrChange w:id="1730" w:author="Hase, Klaus-Rüdiger" w:date="2013-05-16T15:30:00Z">
            <w:rPr>
              <w:lang w:val="en-US"/>
            </w:rPr>
          </w:rPrChange>
        </w:rPr>
        <w:t xml:space="preserve">If we have in the SSRS a number of requirements that are not </w:t>
      </w:r>
      <w:ins w:id="1731" w:author="Hase, Klaus-Rüdiger" w:date="2013-05-16T15:01:00Z">
        <w:r w:rsidR="007D419C" w:rsidRPr="004757BF">
          <w:rPr>
            <w:rFonts w:ascii="Arial" w:hAnsi="Arial" w:cs="Arial"/>
            <w:sz w:val="22"/>
            <w:szCs w:val="22"/>
            <w:lang w:val="en-US"/>
            <w:rPrChange w:id="1732" w:author="Hase, Klaus-Rüdiger" w:date="2013-05-16T15:30:00Z">
              <w:rPr>
                <w:lang w:val="en-US"/>
              </w:rPr>
            </w:rPrChange>
          </w:rPr>
          <w:t xml:space="preserve">included </w:t>
        </w:r>
      </w:ins>
      <w:r w:rsidRPr="004757BF">
        <w:rPr>
          <w:rFonts w:ascii="Arial" w:hAnsi="Arial" w:cs="Arial"/>
          <w:sz w:val="22"/>
          <w:szCs w:val="22"/>
          <w:lang w:val="en-US"/>
          <w:rPrChange w:id="1733" w:author="Hase, Klaus-Rüdiger" w:date="2013-05-16T15:30:00Z">
            <w:rPr>
              <w:lang w:val="en-US"/>
            </w:rPr>
          </w:rPrChange>
        </w:rPr>
        <w:t>in the SRS! How do we handle this issue?</w:t>
      </w:r>
    </w:p>
    <w:p w:rsidR="00B81EF7" w:rsidRPr="004757BF" w:rsidRDefault="00B81EF7" w:rsidP="00B81EF7">
      <w:pPr>
        <w:pStyle w:val="ListParagraph"/>
        <w:numPr>
          <w:ilvl w:val="0"/>
          <w:numId w:val="6"/>
        </w:numPr>
        <w:rPr>
          <w:rFonts w:ascii="Arial" w:hAnsi="Arial" w:cs="Arial"/>
          <w:sz w:val="22"/>
          <w:szCs w:val="22"/>
          <w:lang w:val="en-US"/>
          <w:rPrChange w:id="1734" w:author="Hase, Klaus-Rüdiger" w:date="2013-05-16T15:30:00Z">
            <w:rPr>
              <w:lang w:val="en-US"/>
            </w:rPr>
          </w:rPrChange>
        </w:rPr>
      </w:pPr>
      <w:r w:rsidRPr="004757BF">
        <w:rPr>
          <w:rFonts w:ascii="Arial" w:hAnsi="Arial" w:cs="Arial"/>
          <w:sz w:val="22"/>
          <w:szCs w:val="22"/>
          <w:lang w:val="en-US"/>
          <w:rPrChange w:id="1735" w:author="Hase, Klaus-Rüdiger" w:date="2013-05-16T15:30:00Z">
            <w:rPr>
              <w:lang w:val="en-US"/>
            </w:rPr>
          </w:rPrChange>
        </w:rPr>
        <w:t>Must the SSRS respect the QA plan?</w:t>
      </w:r>
    </w:p>
    <w:p w:rsidR="00B81EF7" w:rsidRPr="004757BF" w:rsidRDefault="00B81EF7" w:rsidP="00B81EF7">
      <w:pPr>
        <w:pStyle w:val="ListParagraph"/>
        <w:numPr>
          <w:ilvl w:val="0"/>
          <w:numId w:val="6"/>
        </w:numPr>
        <w:rPr>
          <w:rFonts w:ascii="Arial" w:hAnsi="Arial" w:cs="Arial"/>
          <w:sz w:val="22"/>
          <w:szCs w:val="22"/>
          <w:lang w:val="en-US"/>
          <w:rPrChange w:id="1736" w:author="Hase, Klaus-Rüdiger" w:date="2013-05-16T15:30:00Z">
            <w:rPr>
              <w:lang w:val="en-US"/>
            </w:rPr>
          </w:rPrChange>
        </w:rPr>
      </w:pPr>
      <w:r w:rsidRPr="004757BF">
        <w:rPr>
          <w:rFonts w:ascii="Arial" w:hAnsi="Arial" w:cs="Arial"/>
          <w:sz w:val="22"/>
          <w:szCs w:val="22"/>
          <w:lang w:val="en-US"/>
          <w:rPrChange w:id="1737" w:author="Hase, Klaus-Rüdiger" w:date="2013-05-16T15:30:00Z">
            <w:rPr>
              <w:lang w:val="en-US"/>
            </w:rPr>
          </w:rPrChange>
        </w:rPr>
        <w:t xml:space="preserve">How do we handle the CR </w:t>
      </w:r>
      <w:del w:id="1738" w:author="Hase, Klaus-Rüdiger" w:date="2013-05-16T15:04:00Z">
        <w:r w:rsidRPr="004757BF" w:rsidDel="007D419C">
          <w:rPr>
            <w:rFonts w:ascii="Arial" w:hAnsi="Arial" w:cs="Arial"/>
            <w:sz w:val="22"/>
            <w:szCs w:val="22"/>
            <w:lang w:val="en-US"/>
            <w:rPrChange w:id="1739" w:author="Hase, Klaus-Rüdiger" w:date="2013-05-16T15:30:00Z">
              <w:rPr>
                <w:lang w:val="en-US"/>
              </w:rPr>
            </w:rPrChange>
          </w:rPr>
          <w:delText>process.,</w:delText>
        </w:r>
      </w:del>
      <w:ins w:id="1740" w:author="Hase, Klaus-Rüdiger" w:date="2013-05-16T15:04:00Z">
        <w:r w:rsidR="007D419C" w:rsidRPr="004757BF">
          <w:rPr>
            <w:rFonts w:ascii="Arial" w:hAnsi="Arial" w:cs="Arial"/>
            <w:sz w:val="22"/>
            <w:szCs w:val="22"/>
            <w:lang w:val="en-US"/>
            <w:rPrChange w:id="1741" w:author="Hase, Klaus-Rüdiger" w:date="2013-05-16T15:30:00Z">
              <w:rPr>
                <w:lang w:val="en-US"/>
              </w:rPr>
            </w:rPrChange>
          </w:rPr>
          <w:t>process,</w:t>
        </w:r>
      </w:ins>
      <w:r w:rsidRPr="004757BF">
        <w:rPr>
          <w:rFonts w:ascii="Arial" w:hAnsi="Arial" w:cs="Arial"/>
          <w:sz w:val="22"/>
          <w:szCs w:val="22"/>
          <w:lang w:val="en-US"/>
          <w:rPrChange w:id="1742" w:author="Hase, Klaus-Rüdiger" w:date="2013-05-16T15:30:00Z">
            <w:rPr>
              <w:lang w:val="en-US"/>
            </w:rPr>
          </w:rPrChange>
        </w:rPr>
        <w:t xml:space="preserve"> if there is an output from the openETCS project?</w:t>
      </w:r>
    </w:p>
    <w:p w:rsidR="00B81EF7" w:rsidRPr="004757BF" w:rsidRDefault="00B81EF7" w:rsidP="00B81EF7">
      <w:pPr>
        <w:pStyle w:val="ListParagraph"/>
        <w:numPr>
          <w:ilvl w:val="0"/>
          <w:numId w:val="6"/>
        </w:numPr>
        <w:rPr>
          <w:rFonts w:ascii="Arial" w:hAnsi="Arial" w:cs="Arial"/>
          <w:sz w:val="22"/>
          <w:szCs w:val="22"/>
          <w:lang w:val="en-US"/>
          <w:rPrChange w:id="1743" w:author="Hase, Klaus-Rüdiger" w:date="2013-05-16T15:30:00Z">
            <w:rPr>
              <w:lang w:val="en-US"/>
            </w:rPr>
          </w:rPrChange>
        </w:rPr>
      </w:pPr>
      <w:r w:rsidRPr="004757BF">
        <w:rPr>
          <w:rFonts w:ascii="Arial" w:hAnsi="Arial" w:cs="Arial"/>
          <w:sz w:val="22"/>
          <w:szCs w:val="22"/>
          <w:lang w:val="en-US"/>
          <w:rPrChange w:id="1744" w:author="Hase, Klaus-Rüdiger" w:date="2013-05-16T15:30:00Z">
            <w:rPr>
              <w:lang w:val="en-US"/>
            </w:rPr>
          </w:rPrChange>
        </w:rPr>
        <w:t xml:space="preserve">What </w:t>
      </w:r>
      <w:ins w:id="1745" w:author="Hase, Klaus-Rüdiger" w:date="2013-05-16T15:05:00Z">
        <w:r w:rsidR="007D419C" w:rsidRPr="004757BF">
          <w:rPr>
            <w:rFonts w:ascii="Arial" w:hAnsi="Arial" w:cs="Arial"/>
            <w:sz w:val="22"/>
            <w:szCs w:val="22"/>
            <w:lang w:val="en-US"/>
            <w:rPrChange w:id="1746" w:author="Hase, Klaus-Rüdiger" w:date="2013-05-16T15:30:00Z">
              <w:rPr>
                <w:lang w:val="en-US"/>
              </w:rPr>
            </w:rPrChange>
          </w:rPr>
          <w:t>is the role of “</w:t>
        </w:r>
      </w:ins>
      <w:del w:id="1747" w:author="Hase, Klaus-Rüdiger" w:date="2013-05-16T15:05:00Z">
        <w:r w:rsidRPr="004757BF" w:rsidDel="007D419C">
          <w:rPr>
            <w:rFonts w:ascii="Arial" w:hAnsi="Arial" w:cs="Arial"/>
            <w:sz w:val="22"/>
            <w:szCs w:val="22"/>
            <w:lang w:val="en-US"/>
            <w:rPrChange w:id="1748" w:author="Hase, Klaus-Rüdiger" w:date="2013-05-16T15:30:00Z">
              <w:rPr>
                <w:lang w:val="en-US"/>
              </w:rPr>
            </w:rPrChange>
          </w:rPr>
          <w:delText>is means by the savety</w:delText>
        </w:r>
      </w:del>
      <w:ins w:id="1749" w:author="Hase, Klaus-Rüdiger" w:date="2013-05-16T15:05:00Z">
        <w:r w:rsidR="007D419C" w:rsidRPr="004757BF">
          <w:rPr>
            <w:rFonts w:ascii="Arial" w:hAnsi="Arial" w:cs="Arial"/>
            <w:sz w:val="22"/>
            <w:szCs w:val="22"/>
            <w:lang w:val="en-US"/>
            <w:rPrChange w:id="1750" w:author="Hase, Klaus-Rüdiger" w:date="2013-05-16T15:30:00Z">
              <w:rPr>
                <w:lang w:val="en-US"/>
              </w:rPr>
            </w:rPrChange>
          </w:rPr>
          <w:t>safety</w:t>
        </w:r>
      </w:ins>
      <w:r w:rsidRPr="004757BF">
        <w:rPr>
          <w:rFonts w:ascii="Arial" w:hAnsi="Arial" w:cs="Arial"/>
          <w:sz w:val="22"/>
          <w:szCs w:val="22"/>
          <w:lang w:val="en-US"/>
          <w:rPrChange w:id="1751" w:author="Hase, Klaus-Rüdiger" w:date="2013-05-16T15:30:00Z">
            <w:rPr>
              <w:lang w:val="en-US"/>
            </w:rPr>
          </w:rPrChange>
        </w:rPr>
        <w:t xml:space="preserve"> issues</w:t>
      </w:r>
      <w:ins w:id="1752" w:author="Hase, Klaus-Rüdiger" w:date="2013-05-16T15:05:00Z">
        <w:r w:rsidR="007D419C" w:rsidRPr="004757BF">
          <w:rPr>
            <w:rFonts w:ascii="Arial" w:hAnsi="Arial" w:cs="Arial"/>
            <w:sz w:val="22"/>
            <w:szCs w:val="22"/>
            <w:lang w:val="en-US"/>
            <w:rPrChange w:id="1753" w:author="Hase, Klaus-Rüdiger" w:date="2013-05-16T15:30:00Z">
              <w:rPr>
                <w:lang w:val="en-US"/>
              </w:rPr>
            </w:rPrChange>
          </w:rPr>
          <w:t xml:space="preserve">” </w:t>
        </w:r>
        <w:proofErr w:type="gramStart"/>
        <w:r w:rsidR="007D419C" w:rsidRPr="004757BF">
          <w:rPr>
            <w:rFonts w:ascii="Arial" w:hAnsi="Arial" w:cs="Arial"/>
            <w:sz w:val="22"/>
            <w:szCs w:val="22"/>
            <w:lang w:val="en-US"/>
            <w:rPrChange w:id="1754" w:author="Hase, Klaus-Rüdiger" w:date="2013-05-16T15:30:00Z">
              <w:rPr>
                <w:lang w:val="en-US"/>
              </w:rPr>
            </w:rPrChange>
          </w:rPr>
          <w:t>or  “</w:t>
        </w:r>
        <w:proofErr w:type="gramEnd"/>
        <w:r w:rsidR="007D419C" w:rsidRPr="004757BF">
          <w:rPr>
            <w:rFonts w:ascii="Arial" w:hAnsi="Arial" w:cs="Arial"/>
            <w:sz w:val="22"/>
            <w:szCs w:val="22"/>
            <w:lang w:val="en-US"/>
            <w:rPrChange w:id="1755" w:author="Hase, Klaus-Rüdiger" w:date="2013-05-16T15:30:00Z">
              <w:rPr>
                <w:lang w:val="en-US"/>
              </w:rPr>
            </w:rPrChange>
          </w:rPr>
          <w:t>safety properties</w:t>
        </w:r>
      </w:ins>
      <w:ins w:id="1756" w:author="Hase, Klaus-Rüdiger" w:date="2013-05-16T15:06:00Z">
        <w:r w:rsidR="007D419C" w:rsidRPr="004757BF">
          <w:rPr>
            <w:rFonts w:ascii="Arial" w:hAnsi="Arial" w:cs="Arial"/>
            <w:sz w:val="22"/>
            <w:szCs w:val="22"/>
            <w:lang w:val="en-US"/>
            <w:rPrChange w:id="1757" w:author="Hase, Klaus-Rüdiger" w:date="2013-05-16T15:30:00Z">
              <w:rPr>
                <w:lang w:val="en-US"/>
              </w:rPr>
            </w:rPrChange>
          </w:rPr>
          <w:t>” in the SSRS</w:t>
        </w:r>
      </w:ins>
      <w:r w:rsidRPr="004757BF">
        <w:rPr>
          <w:rFonts w:ascii="Arial" w:hAnsi="Arial" w:cs="Arial"/>
          <w:sz w:val="22"/>
          <w:szCs w:val="22"/>
          <w:lang w:val="en-US"/>
          <w:rPrChange w:id="1758" w:author="Hase, Klaus-Rüdiger" w:date="2013-05-16T15:30:00Z">
            <w:rPr>
              <w:lang w:val="en-US"/>
            </w:rPr>
          </w:rPrChange>
        </w:rPr>
        <w:t>?</w:t>
      </w:r>
    </w:p>
    <w:p w:rsidR="00B81EF7" w:rsidRPr="004757BF" w:rsidRDefault="00B81EF7" w:rsidP="00B81EF7">
      <w:pPr>
        <w:pStyle w:val="ListParagraph"/>
        <w:numPr>
          <w:ilvl w:val="0"/>
          <w:numId w:val="6"/>
        </w:numPr>
        <w:rPr>
          <w:rFonts w:ascii="Arial" w:hAnsi="Arial" w:cs="Arial"/>
          <w:sz w:val="22"/>
          <w:szCs w:val="22"/>
          <w:lang w:val="en-US"/>
          <w:rPrChange w:id="1759" w:author="Hase, Klaus-Rüdiger" w:date="2013-05-16T15:30:00Z">
            <w:rPr>
              <w:lang w:val="en-US"/>
            </w:rPr>
          </w:rPrChange>
        </w:rPr>
      </w:pPr>
      <w:r w:rsidRPr="004757BF">
        <w:rPr>
          <w:rFonts w:ascii="Arial" w:hAnsi="Arial" w:cs="Arial"/>
          <w:sz w:val="22"/>
          <w:szCs w:val="22"/>
          <w:lang w:val="en-US"/>
          <w:rPrChange w:id="1760" w:author="Hase, Klaus-Rüdiger" w:date="2013-05-16T15:30:00Z">
            <w:rPr>
              <w:lang w:val="en-US"/>
            </w:rPr>
          </w:rPrChange>
        </w:rPr>
        <w:t>Is the SSRS inside the WP 2 or 3? Or is it a combination?</w:t>
      </w:r>
    </w:p>
    <w:p w:rsidR="00B81EF7" w:rsidRPr="004757BF" w:rsidRDefault="00B81EF7" w:rsidP="00B81EF7">
      <w:pPr>
        <w:pStyle w:val="ListParagraph"/>
        <w:ind w:left="1080"/>
        <w:rPr>
          <w:rFonts w:ascii="Arial" w:hAnsi="Arial" w:cs="Arial"/>
          <w:sz w:val="22"/>
          <w:szCs w:val="22"/>
          <w:lang w:val="en-US"/>
          <w:rPrChange w:id="1761" w:author="Hase, Klaus-Rüdiger" w:date="2013-05-16T15:30:00Z">
            <w:rPr>
              <w:lang w:val="en-US"/>
            </w:rPr>
          </w:rPrChange>
        </w:rPr>
      </w:pPr>
    </w:p>
    <w:p w:rsidR="00B81EF7" w:rsidRPr="004757BF" w:rsidRDefault="00B81EF7" w:rsidP="00B81EF7">
      <w:pPr>
        <w:rPr>
          <w:rFonts w:ascii="Arial" w:hAnsi="Arial" w:cs="Arial"/>
          <w:sz w:val="22"/>
          <w:szCs w:val="22"/>
          <w:lang w:val="en-US"/>
          <w:rPrChange w:id="1762" w:author="Hase, Klaus-Rüdiger" w:date="2013-05-16T15:30:00Z">
            <w:rPr>
              <w:lang w:val="en-US"/>
            </w:rPr>
          </w:rPrChange>
        </w:rPr>
      </w:pPr>
    </w:p>
    <w:p w:rsidR="00B81EF7" w:rsidRPr="004757BF" w:rsidRDefault="005C620E" w:rsidP="005C620E">
      <w:pPr>
        <w:ind w:left="426"/>
        <w:rPr>
          <w:rFonts w:ascii="Arial" w:hAnsi="Arial" w:cs="Arial"/>
          <w:b/>
          <w:sz w:val="22"/>
          <w:szCs w:val="22"/>
          <w:u w:val="single"/>
          <w:lang w:val="en-US"/>
          <w:rPrChange w:id="1763" w:author="Hase, Klaus-Rüdiger" w:date="2013-05-16T15:30:00Z">
            <w:rPr>
              <w:b/>
              <w:u w:val="single"/>
              <w:lang w:val="en-US"/>
            </w:rPr>
          </w:rPrChange>
        </w:rPr>
      </w:pPr>
      <w:r w:rsidRPr="004757BF">
        <w:rPr>
          <w:rFonts w:ascii="Arial" w:hAnsi="Arial" w:cs="Arial"/>
          <w:sz w:val="22"/>
          <w:szCs w:val="22"/>
          <w:lang w:val="en-US"/>
          <w:rPrChange w:id="1764" w:author="Hase, Klaus-Rüdiger" w:date="2013-05-16T15:30:00Z">
            <w:rPr>
              <w:lang w:val="en-US"/>
            </w:rPr>
          </w:rPrChange>
        </w:rPr>
        <w:t xml:space="preserve">9. </w:t>
      </w:r>
      <w:r w:rsidRPr="004757BF">
        <w:rPr>
          <w:rFonts w:ascii="Arial" w:hAnsi="Arial" w:cs="Arial"/>
          <w:b/>
          <w:sz w:val="22"/>
          <w:szCs w:val="22"/>
          <w:u w:val="single"/>
          <w:lang w:val="en-US"/>
          <w:rPrChange w:id="1765" w:author="Hase, Klaus-Rüdiger" w:date="2013-05-16T15:30:00Z">
            <w:rPr>
              <w:b/>
              <w:u w:val="single"/>
              <w:lang w:val="en-US"/>
            </w:rPr>
          </w:rPrChange>
        </w:rPr>
        <w:t>Next Actions</w:t>
      </w:r>
    </w:p>
    <w:p w:rsidR="005C620E" w:rsidRPr="004757BF" w:rsidRDefault="005C620E" w:rsidP="005C620E">
      <w:pPr>
        <w:ind w:left="426"/>
        <w:rPr>
          <w:rFonts w:ascii="Arial" w:hAnsi="Arial" w:cs="Arial"/>
          <w:sz w:val="22"/>
          <w:szCs w:val="22"/>
          <w:lang w:val="en-US"/>
          <w:rPrChange w:id="1766" w:author="Hase, Klaus-Rüdiger" w:date="2013-05-16T15:30:00Z">
            <w:rPr>
              <w:lang w:val="en-US"/>
            </w:rPr>
          </w:rPrChange>
        </w:rPr>
      </w:pPr>
    </w:p>
    <w:p w:rsidR="005C620E" w:rsidRPr="004757BF" w:rsidRDefault="005C620E" w:rsidP="005C620E">
      <w:pPr>
        <w:pStyle w:val="ListParagraph"/>
        <w:numPr>
          <w:ilvl w:val="0"/>
          <w:numId w:val="7"/>
        </w:numPr>
        <w:rPr>
          <w:rFonts w:ascii="Arial" w:hAnsi="Arial" w:cs="Arial"/>
          <w:sz w:val="22"/>
          <w:szCs w:val="22"/>
          <w:lang w:val="en-US"/>
          <w:rPrChange w:id="1767" w:author="Hase, Klaus-Rüdiger" w:date="2013-05-16T15:30:00Z">
            <w:rPr>
              <w:lang w:val="en-US"/>
            </w:rPr>
          </w:rPrChange>
        </w:rPr>
      </w:pPr>
      <w:r w:rsidRPr="004757BF">
        <w:rPr>
          <w:rFonts w:ascii="Arial" w:hAnsi="Arial" w:cs="Arial"/>
          <w:sz w:val="22"/>
          <w:szCs w:val="22"/>
          <w:lang w:val="en-US"/>
          <w:rPrChange w:id="1768" w:author="Hase, Klaus-Rüdiger" w:date="2013-05-16T15:30:00Z">
            <w:rPr>
              <w:lang w:val="en-US"/>
            </w:rPr>
          </w:rPrChange>
        </w:rPr>
        <w:t>Seeking a leader for the SSRS Expert working group. GE was requested to lead the working group – Giovan</w:t>
      </w:r>
      <w:r w:rsidR="00FF619C" w:rsidRPr="004757BF">
        <w:rPr>
          <w:rFonts w:ascii="Arial" w:hAnsi="Arial" w:cs="Arial"/>
          <w:sz w:val="22"/>
          <w:szCs w:val="22"/>
          <w:lang w:val="en-US"/>
          <w:rPrChange w:id="1769" w:author="Hase, Klaus-Rüdiger" w:date="2013-05-16T15:30:00Z">
            <w:rPr>
              <w:lang w:val="en-US"/>
            </w:rPr>
          </w:rPrChange>
        </w:rPr>
        <w:t xml:space="preserve">ni </w:t>
      </w:r>
      <w:proofErr w:type="spellStart"/>
      <w:r w:rsidR="00FF619C" w:rsidRPr="004757BF">
        <w:rPr>
          <w:rFonts w:ascii="Arial" w:hAnsi="Arial" w:cs="Arial"/>
          <w:sz w:val="22"/>
          <w:szCs w:val="22"/>
          <w:lang w:val="en-US"/>
          <w:rPrChange w:id="1770" w:author="Hase, Klaus-Rüdiger" w:date="2013-05-16T15:30:00Z">
            <w:rPr>
              <w:lang w:val="en-US"/>
            </w:rPr>
          </w:rPrChange>
        </w:rPr>
        <w:t>Zanelli</w:t>
      </w:r>
      <w:proofErr w:type="spellEnd"/>
      <w:r w:rsidR="00FF619C" w:rsidRPr="004757BF">
        <w:rPr>
          <w:rFonts w:ascii="Arial" w:hAnsi="Arial" w:cs="Arial"/>
          <w:sz w:val="22"/>
          <w:szCs w:val="22"/>
          <w:lang w:val="en-US"/>
          <w:rPrChange w:id="1771" w:author="Hase, Klaus-Rüdiger" w:date="2013-05-16T15:30:00Z">
            <w:rPr>
              <w:lang w:val="en-US"/>
            </w:rPr>
          </w:rPrChange>
        </w:rPr>
        <w:t xml:space="preserve"> (GE Transport) will </w:t>
      </w:r>
      <w:del w:id="1772" w:author="Hase, Klaus-Rüdiger" w:date="2013-05-16T15:08:00Z">
        <w:r w:rsidR="00FF619C" w:rsidRPr="004757BF" w:rsidDel="00732E2E">
          <w:rPr>
            <w:rFonts w:ascii="Arial" w:hAnsi="Arial" w:cs="Arial"/>
            <w:sz w:val="22"/>
            <w:szCs w:val="22"/>
            <w:lang w:val="en-US"/>
            <w:rPrChange w:id="1773" w:author="Hase, Klaus-Rüdiger" w:date="2013-05-16T15:30:00Z">
              <w:rPr>
                <w:lang w:val="en-US"/>
              </w:rPr>
            </w:rPrChange>
          </w:rPr>
          <w:delText>be raise t</w:delText>
        </w:r>
      </w:del>
      <w:ins w:id="1774" w:author="Hase, Klaus-Rüdiger" w:date="2013-05-16T15:08:00Z">
        <w:r w:rsidR="00732E2E" w:rsidRPr="004757BF">
          <w:rPr>
            <w:rFonts w:ascii="Arial" w:hAnsi="Arial" w:cs="Arial"/>
            <w:sz w:val="22"/>
            <w:szCs w:val="22"/>
            <w:lang w:val="en-US"/>
            <w:rPrChange w:id="1775" w:author="Hase, Klaus-Rüdiger" w:date="2013-05-16T15:30:00Z">
              <w:rPr>
                <w:lang w:val="en-US"/>
              </w:rPr>
            </w:rPrChange>
          </w:rPr>
          <w:t xml:space="preserve">clarify that within GE’s </w:t>
        </w:r>
      </w:ins>
      <w:del w:id="1776" w:author="Hase, Klaus-Rüdiger" w:date="2013-05-16T15:08:00Z">
        <w:r w:rsidR="00FF619C" w:rsidRPr="004757BF" w:rsidDel="00732E2E">
          <w:rPr>
            <w:rFonts w:ascii="Arial" w:hAnsi="Arial" w:cs="Arial"/>
            <w:sz w:val="22"/>
            <w:szCs w:val="22"/>
            <w:lang w:val="en-US"/>
            <w:rPrChange w:id="1777" w:author="Hase, Klaus-Rüdiger" w:date="2013-05-16T15:30:00Z">
              <w:rPr>
                <w:lang w:val="en-US"/>
              </w:rPr>
            </w:rPrChange>
          </w:rPr>
          <w:delText xml:space="preserve">his questions at the </w:delText>
        </w:r>
      </w:del>
      <w:r w:rsidR="00FF619C" w:rsidRPr="004757BF">
        <w:rPr>
          <w:rFonts w:ascii="Arial" w:hAnsi="Arial" w:cs="Arial"/>
          <w:sz w:val="22"/>
          <w:szCs w:val="22"/>
          <w:lang w:val="en-US"/>
          <w:rPrChange w:id="1778" w:author="Hase, Klaus-Rüdiger" w:date="2013-05-16T15:30:00Z">
            <w:rPr>
              <w:lang w:val="en-US"/>
            </w:rPr>
          </w:rPrChange>
        </w:rPr>
        <w:t>management</w:t>
      </w:r>
      <w:del w:id="1779" w:author="Hase, Klaus-Rüdiger" w:date="2013-05-16T15:08:00Z">
        <w:r w:rsidR="00FF619C" w:rsidRPr="004757BF" w:rsidDel="00732E2E">
          <w:rPr>
            <w:rFonts w:ascii="Arial" w:hAnsi="Arial" w:cs="Arial"/>
            <w:sz w:val="22"/>
            <w:szCs w:val="22"/>
            <w:lang w:val="en-US"/>
            <w:rPrChange w:id="1780" w:author="Hase, Klaus-Rüdiger" w:date="2013-05-16T15:30:00Z">
              <w:rPr>
                <w:lang w:val="en-US"/>
              </w:rPr>
            </w:rPrChange>
          </w:rPr>
          <w:delText xml:space="preserve"> of the GE</w:delText>
        </w:r>
      </w:del>
      <w:r w:rsidR="00FF619C" w:rsidRPr="004757BF">
        <w:rPr>
          <w:rFonts w:ascii="Arial" w:hAnsi="Arial" w:cs="Arial"/>
          <w:sz w:val="22"/>
          <w:szCs w:val="22"/>
          <w:lang w:val="en-US"/>
          <w:rPrChange w:id="1781" w:author="Hase, Klaus-Rüdiger" w:date="2013-05-16T15:30:00Z">
            <w:rPr>
              <w:lang w:val="en-US"/>
            </w:rPr>
          </w:rPrChange>
        </w:rPr>
        <w:t>.</w:t>
      </w:r>
    </w:p>
    <w:p w:rsidR="00FF619C" w:rsidRPr="004757BF" w:rsidRDefault="00FF619C" w:rsidP="00FF619C">
      <w:pPr>
        <w:pStyle w:val="ListParagraph"/>
        <w:numPr>
          <w:ilvl w:val="0"/>
          <w:numId w:val="7"/>
        </w:numPr>
        <w:rPr>
          <w:rFonts w:ascii="Arial" w:hAnsi="Arial" w:cs="Arial"/>
          <w:sz w:val="22"/>
          <w:szCs w:val="22"/>
          <w:lang w:val="en-US"/>
          <w:rPrChange w:id="1782" w:author="Hase, Klaus-Rüdiger" w:date="2013-05-16T15:30:00Z">
            <w:rPr>
              <w:lang w:val="en-US"/>
            </w:rPr>
          </w:rPrChange>
        </w:rPr>
      </w:pPr>
      <w:del w:id="1783" w:author="Hase, Klaus-Rüdiger" w:date="2013-05-16T15:09:00Z">
        <w:r w:rsidRPr="004757BF" w:rsidDel="00732E2E">
          <w:rPr>
            <w:rFonts w:ascii="Arial" w:hAnsi="Arial" w:cs="Arial"/>
            <w:sz w:val="22"/>
            <w:szCs w:val="22"/>
            <w:lang w:val="en-US"/>
            <w:rPrChange w:id="1784" w:author="Hase, Klaus-Rüdiger" w:date="2013-05-16T15:30:00Z">
              <w:rPr>
                <w:lang w:val="en-US"/>
              </w:rPr>
            </w:rPrChange>
          </w:rPr>
          <w:delText>Managing a</w:delText>
        </w:r>
      </w:del>
      <w:ins w:id="1785" w:author="Hase, Klaus-Rüdiger" w:date="2013-05-16T15:09:00Z">
        <w:r w:rsidR="00732E2E" w:rsidRPr="004757BF">
          <w:rPr>
            <w:rFonts w:ascii="Arial" w:hAnsi="Arial" w:cs="Arial"/>
            <w:sz w:val="22"/>
            <w:szCs w:val="22"/>
            <w:lang w:val="en-US"/>
            <w:rPrChange w:id="1786" w:author="Hase, Klaus-Rüdiger" w:date="2013-05-16T15:30:00Z">
              <w:rPr>
                <w:lang w:val="en-US"/>
              </w:rPr>
            </w:rPrChange>
          </w:rPr>
          <w:t xml:space="preserve">Setting up a </w:t>
        </w:r>
      </w:ins>
      <w:ins w:id="1787" w:author="Hase, Klaus-Rüdiger" w:date="2013-05-16T15:22:00Z">
        <w:r w:rsidR="006D5C6C" w:rsidRPr="004757BF">
          <w:rPr>
            <w:rFonts w:ascii="Arial" w:hAnsi="Arial" w:cs="Arial"/>
            <w:sz w:val="22"/>
            <w:szCs w:val="22"/>
            <w:lang w:val="en-US"/>
            <w:rPrChange w:id="1788" w:author="Hase, Klaus-Rüdiger" w:date="2013-05-16T15:30:00Z">
              <w:rPr>
                <w:lang w:val="en-US"/>
              </w:rPr>
            </w:rPrChange>
          </w:rPr>
          <w:t>first</w:t>
        </w:r>
      </w:ins>
      <w:ins w:id="1789" w:author="Hase, Klaus-Rüdiger" w:date="2013-05-16T15:09:00Z">
        <w:r w:rsidR="00732E2E" w:rsidRPr="004757BF">
          <w:rPr>
            <w:rFonts w:ascii="Arial" w:hAnsi="Arial" w:cs="Arial"/>
            <w:sz w:val="22"/>
            <w:szCs w:val="22"/>
            <w:lang w:val="en-US"/>
            <w:rPrChange w:id="1790" w:author="Hase, Klaus-Rüdiger" w:date="2013-05-16T15:30:00Z">
              <w:rPr>
                <w:lang w:val="en-US"/>
              </w:rPr>
            </w:rPrChange>
          </w:rPr>
          <w:t xml:space="preserve"> </w:t>
        </w:r>
      </w:ins>
      <w:del w:id="1791" w:author="Hase, Klaus-Rüdiger" w:date="2013-05-16T15:09:00Z">
        <w:r w:rsidRPr="004757BF" w:rsidDel="00732E2E">
          <w:rPr>
            <w:rFonts w:ascii="Arial" w:hAnsi="Arial" w:cs="Arial"/>
            <w:sz w:val="22"/>
            <w:szCs w:val="22"/>
            <w:lang w:val="en-US"/>
            <w:rPrChange w:id="1792" w:author="Hase, Klaus-Rüdiger" w:date="2013-05-16T15:30:00Z">
              <w:rPr>
                <w:lang w:val="en-US"/>
              </w:rPr>
            </w:rPrChange>
          </w:rPr>
          <w:delText xml:space="preserve"> </w:delText>
        </w:r>
      </w:del>
      <w:del w:id="1793" w:author="Hase, Klaus-Rüdiger" w:date="2013-05-16T15:10:00Z">
        <w:r w:rsidRPr="004757BF" w:rsidDel="00732E2E">
          <w:rPr>
            <w:rFonts w:ascii="Arial" w:hAnsi="Arial" w:cs="Arial"/>
            <w:sz w:val="22"/>
            <w:szCs w:val="22"/>
            <w:lang w:val="en-US"/>
            <w:rPrChange w:id="1794" w:author="Hase, Klaus-Rüdiger" w:date="2013-05-16T15:30:00Z">
              <w:rPr>
                <w:lang w:val="en-US"/>
              </w:rPr>
            </w:rPrChange>
          </w:rPr>
          <w:delText>ERTMS System</w:delText>
        </w:r>
      </w:del>
      <w:ins w:id="1795" w:author="Hase, Klaus-Rüdiger" w:date="2013-05-16T15:10:00Z">
        <w:r w:rsidR="00732E2E" w:rsidRPr="004757BF">
          <w:rPr>
            <w:rFonts w:ascii="Arial" w:hAnsi="Arial" w:cs="Arial"/>
            <w:sz w:val="22"/>
            <w:szCs w:val="22"/>
            <w:lang w:val="en-US"/>
            <w:rPrChange w:id="1796" w:author="Hase, Klaus-Rüdiger" w:date="2013-05-16T15:30:00Z">
              <w:rPr>
                <w:lang w:val="en-US"/>
              </w:rPr>
            </w:rPrChange>
          </w:rPr>
          <w:t>SSRS</w:t>
        </w:r>
      </w:ins>
      <w:r w:rsidRPr="004757BF">
        <w:rPr>
          <w:rFonts w:ascii="Arial" w:hAnsi="Arial" w:cs="Arial"/>
          <w:sz w:val="22"/>
          <w:szCs w:val="22"/>
          <w:lang w:val="en-US"/>
          <w:rPrChange w:id="1797" w:author="Hase, Klaus-Rüdiger" w:date="2013-05-16T15:30:00Z">
            <w:rPr>
              <w:lang w:val="en-US"/>
            </w:rPr>
          </w:rPrChange>
        </w:rPr>
        <w:t xml:space="preserve"> Expert Group working task </w:t>
      </w:r>
      <w:ins w:id="1798" w:author="Hase, Klaus-Rüdiger" w:date="2013-05-16T15:08:00Z">
        <w:r w:rsidR="00732E2E" w:rsidRPr="004757BF">
          <w:rPr>
            <w:rFonts w:ascii="Arial" w:hAnsi="Arial" w:cs="Arial"/>
            <w:sz w:val="22"/>
            <w:szCs w:val="22"/>
            <w:lang w:val="en-US"/>
            <w:rPrChange w:id="1799" w:author="Hase, Klaus-Rüdiger" w:date="2013-05-16T15:30:00Z">
              <w:rPr>
                <w:lang w:val="en-US"/>
              </w:rPr>
            </w:rPrChange>
          </w:rPr>
          <w:t xml:space="preserve">meeting </w:t>
        </w:r>
      </w:ins>
      <w:r w:rsidRPr="004757BF">
        <w:rPr>
          <w:rFonts w:ascii="Arial" w:hAnsi="Arial" w:cs="Arial"/>
          <w:sz w:val="22"/>
          <w:szCs w:val="22"/>
          <w:lang w:val="en-US"/>
          <w:rPrChange w:id="1800" w:author="Hase, Klaus-Rüdiger" w:date="2013-05-16T15:30:00Z">
            <w:rPr>
              <w:lang w:val="en-US"/>
            </w:rPr>
          </w:rPrChange>
        </w:rPr>
        <w:t xml:space="preserve">for the </w:t>
      </w:r>
      <w:ins w:id="1801" w:author="Hase, Klaus-Rüdiger" w:date="2013-05-16T15:08:00Z">
        <w:r w:rsidR="00732E2E" w:rsidRPr="004757BF">
          <w:rPr>
            <w:rFonts w:ascii="Arial" w:hAnsi="Arial" w:cs="Arial"/>
            <w:sz w:val="22"/>
            <w:szCs w:val="22"/>
            <w:lang w:val="en-US"/>
            <w:rPrChange w:id="1802" w:author="Hase, Klaus-Rüdiger" w:date="2013-05-16T15:30:00Z">
              <w:rPr>
                <w:lang w:val="en-US"/>
              </w:rPr>
            </w:rPrChange>
          </w:rPr>
          <w:t>2</w:t>
        </w:r>
        <w:r w:rsidR="00732E2E" w:rsidRPr="004757BF">
          <w:rPr>
            <w:rFonts w:ascii="Arial" w:hAnsi="Arial" w:cs="Arial"/>
            <w:sz w:val="22"/>
            <w:szCs w:val="22"/>
            <w:vertAlign w:val="superscript"/>
            <w:lang w:val="en-US"/>
            <w:rPrChange w:id="1803" w:author="Hase, Klaus-Rüdiger" w:date="2013-05-16T15:30:00Z">
              <w:rPr>
                <w:lang w:val="en-US"/>
              </w:rPr>
            </w:rPrChange>
          </w:rPr>
          <w:t>nd</w:t>
        </w:r>
        <w:r w:rsidR="00732E2E" w:rsidRPr="004757BF">
          <w:rPr>
            <w:rFonts w:ascii="Arial" w:hAnsi="Arial" w:cs="Arial"/>
            <w:sz w:val="22"/>
            <w:szCs w:val="22"/>
            <w:lang w:val="en-US"/>
            <w:rPrChange w:id="1804" w:author="Hase, Klaus-Rüdiger" w:date="2013-05-16T15:30:00Z">
              <w:rPr>
                <w:lang w:val="en-US"/>
              </w:rPr>
            </w:rPrChange>
          </w:rPr>
          <w:t xml:space="preserve"> </w:t>
        </w:r>
      </w:ins>
      <w:ins w:id="1805" w:author="Hase, Klaus-Rüdiger" w:date="2013-05-16T15:09:00Z">
        <w:r w:rsidR="00732E2E" w:rsidRPr="004757BF">
          <w:rPr>
            <w:rFonts w:ascii="Arial" w:hAnsi="Arial" w:cs="Arial"/>
            <w:sz w:val="22"/>
            <w:szCs w:val="22"/>
            <w:lang w:val="en-US"/>
            <w:rPrChange w:id="1806" w:author="Hase, Klaus-Rüdiger" w:date="2013-05-16T15:30:00Z">
              <w:rPr>
                <w:lang w:val="en-US"/>
              </w:rPr>
            </w:rPrChange>
          </w:rPr>
          <w:t xml:space="preserve">half of </w:t>
        </w:r>
      </w:ins>
      <w:del w:id="1807" w:author="Hase, Klaus-Rüdiger" w:date="2013-05-16T15:09:00Z">
        <w:r w:rsidRPr="004757BF" w:rsidDel="00732E2E">
          <w:rPr>
            <w:rFonts w:ascii="Arial" w:hAnsi="Arial" w:cs="Arial"/>
            <w:sz w:val="22"/>
            <w:szCs w:val="22"/>
            <w:lang w:val="en-US"/>
            <w:rPrChange w:id="1808" w:author="Hase, Klaus-Rüdiger" w:date="2013-05-16T15:30:00Z">
              <w:rPr>
                <w:lang w:val="en-US"/>
              </w:rPr>
            </w:rPrChange>
          </w:rPr>
          <w:delText>middle/end of m</w:delText>
        </w:r>
      </w:del>
      <w:ins w:id="1809" w:author="Hase, Klaus-Rüdiger" w:date="2013-05-16T15:09:00Z">
        <w:r w:rsidR="00732E2E" w:rsidRPr="004757BF">
          <w:rPr>
            <w:rFonts w:ascii="Arial" w:hAnsi="Arial" w:cs="Arial"/>
            <w:sz w:val="22"/>
            <w:szCs w:val="22"/>
            <w:lang w:val="en-US"/>
            <w:rPrChange w:id="1810" w:author="Hase, Klaus-Rüdiger" w:date="2013-05-16T15:30:00Z">
              <w:rPr>
                <w:lang w:val="en-US"/>
              </w:rPr>
            </w:rPrChange>
          </w:rPr>
          <w:t>M</w:t>
        </w:r>
      </w:ins>
      <w:r w:rsidRPr="004757BF">
        <w:rPr>
          <w:rFonts w:ascii="Arial" w:hAnsi="Arial" w:cs="Arial"/>
          <w:sz w:val="22"/>
          <w:szCs w:val="22"/>
          <w:lang w:val="en-US"/>
          <w:rPrChange w:id="1811" w:author="Hase, Klaus-Rüdiger" w:date="2013-05-16T15:30:00Z">
            <w:rPr>
              <w:lang w:val="en-US"/>
            </w:rPr>
          </w:rPrChange>
        </w:rPr>
        <w:t xml:space="preserve">ay </w:t>
      </w:r>
      <w:ins w:id="1812" w:author="Hase, Klaus-Rüdiger" w:date="2013-05-16T15:11:00Z">
        <w:r w:rsidR="00732E2E" w:rsidRPr="004757BF">
          <w:rPr>
            <w:rFonts w:ascii="Arial" w:hAnsi="Arial" w:cs="Arial"/>
            <w:sz w:val="22"/>
            <w:szCs w:val="22"/>
            <w:lang w:val="en-US"/>
            <w:rPrChange w:id="1813" w:author="Hase, Klaus-Rüdiger" w:date="2013-05-16T15:30:00Z">
              <w:rPr>
                <w:lang w:val="en-US"/>
              </w:rPr>
            </w:rPrChange>
          </w:rPr>
          <w:t>(by TBD: SSRS working group leader).</w:t>
        </w:r>
      </w:ins>
    </w:p>
    <w:p w:rsidR="00FF619C" w:rsidRPr="004757BF" w:rsidRDefault="00FF619C" w:rsidP="00FF619C">
      <w:pPr>
        <w:pStyle w:val="ListParagraph"/>
        <w:numPr>
          <w:ilvl w:val="0"/>
          <w:numId w:val="7"/>
        </w:numPr>
        <w:rPr>
          <w:rFonts w:ascii="Arial" w:hAnsi="Arial" w:cs="Arial"/>
          <w:sz w:val="22"/>
          <w:szCs w:val="22"/>
          <w:lang w:val="en-US"/>
          <w:rPrChange w:id="1814" w:author="Hase, Klaus-Rüdiger" w:date="2013-05-16T15:30:00Z">
            <w:rPr>
              <w:lang w:val="en-US"/>
            </w:rPr>
          </w:rPrChange>
        </w:rPr>
      </w:pPr>
      <w:del w:id="1815" w:author="Hase, Klaus-Rüdiger" w:date="2013-05-16T15:10:00Z">
        <w:r w:rsidRPr="004757BF" w:rsidDel="00732E2E">
          <w:rPr>
            <w:rFonts w:ascii="Arial" w:hAnsi="Arial" w:cs="Arial"/>
            <w:sz w:val="22"/>
            <w:szCs w:val="22"/>
            <w:lang w:val="en-US"/>
            <w:rPrChange w:id="1816" w:author="Hase, Klaus-Rüdiger" w:date="2013-05-16T15:30:00Z">
              <w:rPr>
                <w:lang w:val="en-US"/>
              </w:rPr>
            </w:rPrChange>
          </w:rPr>
          <w:delText xml:space="preserve">Managing </w:delText>
        </w:r>
      </w:del>
      <w:ins w:id="1817" w:author="Hase, Klaus-Rüdiger" w:date="2013-05-16T15:10:00Z">
        <w:r w:rsidR="00732E2E" w:rsidRPr="004757BF">
          <w:rPr>
            <w:rFonts w:ascii="Arial" w:hAnsi="Arial" w:cs="Arial"/>
            <w:sz w:val="22"/>
            <w:szCs w:val="22"/>
            <w:lang w:val="en-US"/>
            <w:rPrChange w:id="1818" w:author="Hase, Klaus-Rüdiger" w:date="2013-05-16T15:30:00Z">
              <w:rPr>
                <w:lang w:val="en-US"/>
              </w:rPr>
            </w:rPrChange>
          </w:rPr>
          <w:t>Setting up a</w:t>
        </w:r>
      </w:ins>
      <w:del w:id="1819" w:author="Hase, Klaus-Rüdiger" w:date="2013-05-16T15:10:00Z">
        <w:r w:rsidRPr="004757BF" w:rsidDel="00732E2E">
          <w:rPr>
            <w:rFonts w:ascii="Arial" w:hAnsi="Arial" w:cs="Arial"/>
            <w:sz w:val="22"/>
            <w:szCs w:val="22"/>
            <w:lang w:val="en-US"/>
            <w:rPrChange w:id="1820" w:author="Hase, Klaus-Rüdiger" w:date="2013-05-16T15:30:00Z">
              <w:rPr>
                <w:lang w:val="en-US"/>
              </w:rPr>
            </w:rPrChange>
          </w:rPr>
          <w:delText>a</w:delText>
        </w:r>
      </w:del>
      <w:r w:rsidRPr="004757BF">
        <w:rPr>
          <w:rFonts w:ascii="Arial" w:hAnsi="Arial" w:cs="Arial"/>
          <w:sz w:val="22"/>
          <w:szCs w:val="22"/>
          <w:lang w:val="en-US"/>
          <w:rPrChange w:id="1821" w:author="Hase, Klaus-Rüdiger" w:date="2013-05-16T15:30:00Z">
            <w:rPr>
              <w:lang w:val="en-US"/>
            </w:rPr>
          </w:rPrChange>
        </w:rPr>
        <w:t xml:space="preserve"> SSRS Re</w:t>
      </w:r>
      <w:ins w:id="1822" w:author="Hase, Klaus-Rüdiger" w:date="2013-05-16T15:10:00Z">
        <w:r w:rsidR="00732E2E" w:rsidRPr="004757BF">
          <w:rPr>
            <w:rFonts w:ascii="Arial" w:hAnsi="Arial" w:cs="Arial"/>
            <w:sz w:val="22"/>
            <w:szCs w:val="22"/>
            <w:lang w:val="en-US"/>
            <w:rPrChange w:id="1823" w:author="Hase, Klaus-Rüdiger" w:date="2013-05-16T15:30:00Z">
              <w:rPr>
                <w:lang w:val="en-US"/>
              </w:rPr>
            </w:rPrChange>
          </w:rPr>
          <w:t>view</w:t>
        </w:r>
      </w:ins>
      <w:del w:id="1824" w:author="Hase, Klaus-Rüdiger" w:date="2013-05-16T15:10:00Z">
        <w:r w:rsidRPr="004757BF" w:rsidDel="00732E2E">
          <w:rPr>
            <w:rFonts w:ascii="Arial" w:hAnsi="Arial" w:cs="Arial"/>
            <w:sz w:val="22"/>
            <w:szCs w:val="22"/>
            <w:lang w:val="en-US"/>
            <w:rPrChange w:id="1825" w:author="Hase, Klaus-Rüdiger" w:date="2013-05-16T15:30:00Z">
              <w:rPr>
                <w:lang w:val="en-US"/>
              </w:rPr>
            </w:rPrChange>
          </w:rPr>
          <w:delText>quirement and Criteria</w:delText>
        </w:r>
      </w:del>
      <w:r w:rsidRPr="004757BF">
        <w:rPr>
          <w:rFonts w:ascii="Arial" w:hAnsi="Arial" w:cs="Arial"/>
          <w:sz w:val="22"/>
          <w:szCs w:val="22"/>
          <w:lang w:val="en-US"/>
          <w:rPrChange w:id="1826" w:author="Hase, Klaus-Rüdiger" w:date="2013-05-16T15:30:00Z">
            <w:rPr>
              <w:lang w:val="en-US"/>
            </w:rPr>
          </w:rPrChange>
        </w:rPr>
        <w:t xml:space="preserve"> group for the middle of </w:t>
      </w:r>
      <w:del w:id="1827" w:author="Hase, Klaus-Rüdiger" w:date="2013-05-16T15:11:00Z">
        <w:r w:rsidRPr="004757BF" w:rsidDel="00732E2E">
          <w:rPr>
            <w:rFonts w:ascii="Arial" w:hAnsi="Arial" w:cs="Arial"/>
            <w:sz w:val="22"/>
            <w:szCs w:val="22"/>
            <w:lang w:val="en-US"/>
            <w:rPrChange w:id="1828" w:author="Hase, Klaus-Rüdiger" w:date="2013-05-16T15:30:00Z">
              <w:rPr>
                <w:lang w:val="en-US"/>
              </w:rPr>
            </w:rPrChange>
          </w:rPr>
          <w:delText>may</w:delText>
        </w:r>
      </w:del>
      <w:ins w:id="1829" w:author="Hase, Klaus-Rüdiger" w:date="2013-05-16T15:11:00Z">
        <w:r w:rsidR="00732E2E" w:rsidRPr="004757BF">
          <w:rPr>
            <w:rFonts w:ascii="Arial" w:hAnsi="Arial" w:cs="Arial"/>
            <w:sz w:val="22"/>
            <w:szCs w:val="22"/>
            <w:lang w:val="en-US"/>
            <w:rPrChange w:id="1830" w:author="Hase, Klaus-Rüdiger" w:date="2013-05-16T15:30:00Z">
              <w:rPr>
                <w:lang w:val="en-US"/>
              </w:rPr>
            </w:rPrChange>
          </w:rPr>
          <w:t>M</w:t>
        </w:r>
        <w:r w:rsidR="00732E2E" w:rsidRPr="004757BF">
          <w:rPr>
            <w:rFonts w:ascii="Arial" w:hAnsi="Arial" w:cs="Arial"/>
            <w:sz w:val="22"/>
            <w:szCs w:val="22"/>
            <w:lang w:val="en-US"/>
            <w:rPrChange w:id="1831" w:author="Hase, Klaus-Rüdiger" w:date="2013-05-16T15:30:00Z">
              <w:rPr>
                <w:lang w:val="en-US"/>
              </w:rPr>
            </w:rPrChange>
          </w:rPr>
          <w:t xml:space="preserve">ay </w:t>
        </w:r>
        <w:r w:rsidR="00732E2E" w:rsidRPr="004757BF">
          <w:rPr>
            <w:rFonts w:ascii="Arial" w:hAnsi="Arial" w:cs="Arial"/>
            <w:sz w:val="22"/>
            <w:szCs w:val="22"/>
            <w:lang w:val="en-US"/>
            <w:rPrChange w:id="1832" w:author="Hase, Klaus-Rüdiger" w:date="2013-05-16T15:30:00Z">
              <w:rPr>
                <w:lang w:val="en-US"/>
              </w:rPr>
            </w:rPrChange>
          </w:rPr>
          <w:t>(by SNCF).</w:t>
        </w:r>
      </w:ins>
    </w:p>
    <w:p w:rsidR="005C620E" w:rsidRPr="004757BF" w:rsidDel="00906CC1" w:rsidRDefault="005C620E" w:rsidP="005C620E">
      <w:pPr>
        <w:rPr>
          <w:del w:id="1833" w:author="Hase, Klaus-Rüdiger" w:date="2013-05-16T12:55:00Z"/>
          <w:rFonts w:ascii="Arial" w:hAnsi="Arial" w:cs="Arial"/>
          <w:sz w:val="22"/>
          <w:szCs w:val="22"/>
          <w:lang w:val="en-US"/>
          <w:rPrChange w:id="1834" w:author="Hase, Klaus-Rüdiger" w:date="2013-05-16T15:30:00Z">
            <w:rPr>
              <w:del w:id="1835" w:author="Hase, Klaus-Rüdiger" w:date="2013-05-16T12:55:00Z"/>
              <w:lang w:val="en-US"/>
            </w:rPr>
          </w:rPrChange>
        </w:rPr>
      </w:pPr>
    </w:p>
    <w:p w:rsidR="0057069E" w:rsidRPr="004757BF" w:rsidRDefault="0057069E" w:rsidP="0057069E">
      <w:pPr>
        <w:rPr>
          <w:rFonts w:ascii="Arial" w:hAnsi="Arial" w:cs="Arial"/>
          <w:sz w:val="22"/>
          <w:szCs w:val="22"/>
          <w:lang w:val="en-US"/>
          <w:rPrChange w:id="1836" w:author="Hase, Klaus-Rüdiger" w:date="2013-05-16T15:30:00Z">
            <w:rPr>
              <w:lang w:val="en-US"/>
            </w:rPr>
          </w:rPrChange>
        </w:rPr>
      </w:pPr>
    </w:p>
    <w:sectPr w:rsidR="0057069E" w:rsidRPr="004757BF">
      <w:headerReference w:type="default" r:id="rId18"/>
      <w:footerReference w:type="default" r:id="rId19"/>
      <w:pgSz w:w="12240" w:h="15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071D" w:rsidRDefault="0030071D" w:rsidP="0094523F">
      <w:r>
        <w:separator/>
      </w:r>
    </w:p>
  </w:endnote>
  <w:endnote w:type="continuationSeparator" w:id="0">
    <w:p w:rsidR="0030071D" w:rsidRDefault="0030071D" w:rsidP="00945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Bold">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lstom">
    <w:altName w:val="Corbel"/>
    <w:charset w:val="00"/>
    <w:family w:val="auto"/>
    <w:pitch w:val="variable"/>
    <w:sig w:usb0="00000001" w:usb1="4000204A" w:usb2="00000000" w:usb3="00000000" w:csb0="0000009B" w:csb1="00000000"/>
  </w:font>
  <w:font w:name="Tms Rmn">
    <w:altName w:val="Times New Roman"/>
    <w:panose1 w:val="020206030405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571152"/>
      <w:docPartObj>
        <w:docPartGallery w:val="Page Numbers (Bottom of Page)"/>
        <w:docPartUnique/>
      </w:docPartObj>
    </w:sdtPr>
    <w:sdtEndPr/>
    <w:sdtContent>
      <w:p w:rsidR="0094523F" w:rsidRDefault="0094523F">
        <w:pPr>
          <w:pStyle w:val="Footer"/>
          <w:jc w:val="right"/>
        </w:pPr>
        <w:r>
          <w:fldChar w:fldCharType="begin"/>
        </w:r>
        <w:r>
          <w:instrText>PAGE   \* MERGEFORMAT</w:instrText>
        </w:r>
        <w:r>
          <w:fldChar w:fldCharType="separate"/>
        </w:r>
        <w:r w:rsidR="004757BF">
          <w:rPr>
            <w:noProof/>
          </w:rPr>
          <w:t>5</w:t>
        </w:r>
        <w:r>
          <w:fldChar w:fldCharType="end"/>
        </w:r>
      </w:p>
    </w:sdtContent>
  </w:sdt>
  <w:p w:rsidR="0094523F" w:rsidRDefault="009452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071D" w:rsidRDefault="0030071D" w:rsidP="0094523F">
      <w:r>
        <w:separator/>
      </w:r>
    </w:p>
  </w:footnote>
  <w:footnote w:type="continuationSeparator" w:id="0">
    <w:p w:rsidR="0030071D" w:rsidRDefault="0030071D" w:rsidP="0094523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523F" w:rsidRDefault="0094523F" w:rsidP="004757BF">
    <w:pPr>
      <w:pStyle w:val="Header"/>
      <w:pBdr>
        <w:bottom w:val="single" w:sz="4" w:space="1" w:color="auto"/>
      </w:pBdr>
      <w:jc w:val="center"/>
      <w:pPrChange w:id="1837" w:author="Hase, Klaus-Rüdiger" w:date="2013-05-16T15:33:00Z">
        <w:pPr>
          <w:pStyle w:val="Header"/>
          <w:jc w:val="center"/>
        </w:pPr>
      </w:pPrChange>
    </w:pPr>
    <w:r>
      <w:rPr>
        <w:noProof/>
      </w:rPr>
      <w:drawing>
        <wp:inline distT="0" distB="0" distL="0" distR="0" wp14:anchorId="0FD737C0" wp14:editId="4E828742">
          <wp:extent cx="1190625" cy="428625"/>
          <wp:effectExtent l="0" t="0" r="952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190625" cy="4286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C691B"/>
    <w:multiLevelType w:val="hybridMultilevel"/>
    <w:tmpl w:val="E200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2AD33D4"/>
    <w:multiLevelType w:val="hybridMultilevel"/>
    <w:tmpl w:val="57666384"/>
    <w:lvl w:ilvl="0" w:tplc="49C229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44035922"/>
    <w:multiLevelType w:val="multilevel"/>
    <w:tmpl w:val="E7227F68"/>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nsid w:val="4DB56134"/>
    <w:multiLevelType w:val="multilevel"/>
    <w:tmpl w:val="914C821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70C74550"/>
    <w:multiLevelType w:val="hybridMultilevel"/>
    <w:tmpl w:val="BD32B85C"/>
    <w:lvl w:ilvl="0" w:tplc="BD40FAB0">
      <w:start w:val="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71174736"/>
    <w:multiLevelType w:val="hybridMultilevel"/>
    <w:tmpl w:val="1B0058BA"/>
    <w:lvl w:ilvl="0" w:tplc="3676B41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743B3AD4"/>
    <w:multiLevelType w:val="hybridMultilevel"/>
    <w:tmpl w:val="D6CE3ED2"/>
    <w:lvl w:ilvl="0" w:tplc="FA88C5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5367"/>
    <w:rsid w:val="000006E5"/>
    <w:rsid w:val="00002B50"/>
    <w:rsid w:val="00003117"/>
    <w:rsid w:val="0000380F"/>
    <w:rsid w:val="00010891"/>
    <w:rsid w:val="00010DB0"/>
    <w:rsid w:val="00012A01"/>
    <w:rsid w:val="000216D4"/>
    <w:rsid w:val="00026A23"/>
    <w:rsid w:val="00027C17"/>
    <w:rsid w:val="00031B40"/>
    <w:rsid w:val="00035F35"/>
    <w:rsid w:val="00036C7B"/>
    <w:rsid w:val="000447C9"/>
    <w:rsid w:val="000500D7"/>
    <w:rsid w:val="000626AB"/>
    <w:rsid w:val="000643A6"/>
    <w:rsid w:val="000666FF"/>
    <w:rsid w:val="000705A2"/>
    <w:rsid w:val="000716A1"/>
    <w:rsid w:val="0007315A"/>
    <w:rsid w:val="000759B9"/>
    <w:rsid w:val="0007675E"/>
    <w:rsid w:val="00076A5C"/>
    <w:rsid w:val="00077C4D"/>
    <w:rsid w:val="00082CDD"/>
    <w:rsid w:val="0008381B"/>
    <w:rsid w:val="00090147"/>
    <w:rsid w:val="00093A5D"/>
    <w:rsid w:val="000945DA"/>
    <w:rsid w:val="000A772C"/>
    <w:rsid w:val="000B089D"/>
    <w:rsid w:val="000B1B48"/>
    <w:rsid w:val="000B2F86"/>
    <w:rsid w:val="000B37A8"/>
    <w:rsid w:val="000B3F01"/>
    <w:rsid w:val="000B43ED"/>
    <w:rsid w:val="000B59C6"/>
    <w:rsid w:val="000B69C6"/>
    <w:rsid w:val="000B7857"/>
    <w:rsid w:val="000C4D17"/>
    <w:rsid w:val="000C6910"/>
    <w:rsid w:val="000C7AD4"/>
    <w:rsid w:val="000C7BED"/>
    <w:rsid w:val="000D09A0"/>
    <w:rsid w:val="000D14A3"/>
    <w:rsid w:val="000D2AE5"/>
    <w:rsid w:val="000E342C"/>
    <w:rsid w:val="000E3A0F"/>
    <w:rsid w:val="000F25DC"/>
    <w:rsid w:val="000F5CF1"/>
    <w:rsid w:val="000F6309"/>
    <w:rsid w:val="000F704A"/>
    <w:rsid w:val="00100463"/>
    <w:rsid w:val="0010268E"/>
    <w:rsid w:val="00120EED"/>
    <w:rsid w:val="0012262A"/>
    <w:rsid w:val="00124EC5"/>
    <w:rsid w:val="00125144"/>
    <w:rsid w:val="001330FE"/>
    <w:rsid w:val="001412C9"/>
    <w:rsid w:val="00147878"/>
    <w:rsid w:val="001478FA"/>
    <w:rsid w:val="001518A4"/>
    <w:rsid w:val="001563F5"/>
    <w:rsid w:val="00156E32"/>
    <w:rsid w:val="00160138"/>
    <w:rsid w:val="001609AA"/>
    <w:rsid w:val="0016134C"/>
    <w:rsid w:val="001638F8"/>
    <w:rsid w:val="0016397E"/>
    <w:rsid w:val="0016578D"/>
    <w:rsid w:val="001672C0"/>
    <w:rsid w:val="00172723"/>
    <w:rsid w:val="0017347A"/>
    <w:rsid w:val="0018084A"/>
    <w:rsid w:val="001813AE"/>
    <w:rsid w:val="00181DC0"/>
    <w:rsid w:val="0018204D"/>
    <w:rsid w:val="0018229A"/>
    <w:rsid w:val="001853DA"/>
    <w:rsid w:val="00185E54"/>
    <w:rsid w:val="0018634A"/>
    <w:rsid w:val="001905C9"/>
    <w:rsid w:val="00193E20"/>
    <w:rsid w:val="00195556"/>
    <w:rsid w:val="00197984"/>
    <w:rsid w:val="001A00D6"/>
    <w:rsid w:val="001A1D03"/>
    <w:rsid w:val="001A5674"/>
    <w:rsid w:val="001A5810"/>
    <w:rsid w:val="001B0B9D"/>
    <w:rsid w:val="001B464D"/>
    <w:rsid w:val="001B739B"/>
    <w:rsid w:val="001B7D51"/>
    <w:rsid w:val="001C179E"/>
    <w:rsid w:val="001C3C9D"/>
    <w:rsid w:val="001C51BB"/>
    <w:rsid w:val="001D3752"/>
    <w:rsid w:val="001D3BC9"/>
    <w:rsid w:val="001D4168"/>
    <w:rsid w:val="001E1634"/>
    <w:rsid w:val="001E5582"/>
    <w:rsid w:val="001E63DC"/>
    <w:rsid w:val="001F236A"/>
    <w:rsid w:val="001F3D0B"/>
    <w:rsid w:val="001F617E"/>
    <w:rsid w:val="001F66DD"/>
    <w:rsid w:val="0020749D"/>
    <w:rsid w:val="00212440"/>
    <w:rsid w:val="0021343D"/>
    <w:rsid w:val="00221413"/>
    <w:rsid w:val="00226BD8"/>
    <w:rsid w:val="0023489A"/>
    <w:rsid w:val="00237165"/>
    <w:rsid w:val="002371AB"/>
    <w:rsid w:val="00243394"/>
    <w:rsid w:val="00244E71"/>
    <w:rsid w:val="00246638"/>
    <w:rsid w:val="002548A5"/>
    <w:rsid w:val="00263BBC"/>
    <w:rsid w:val="0026756D"/>
    <w:rsid w:val="002728FC"/>
    <w:rsid w:val="002749C9"/>
    <w:rsid w:val="00281D29"/>
    <w:rsid w:val="00283A27"/>
    <w:rsid w:val="0028650E"/>
    <w:rsid w:val="002915FF"/>
    <w:rsid w:val="002937C3"/>
    <w:rsid w:val="00295985"/>
    <w:rsid w:val="002A0938"/>
    <w:rsid w:val="002B7FE0"/>
    <w:rsid w:val="002C006D"/>
    <w:rsid w:val="002C0C62"/>
    <w:rsid w:val="002C1CDB"/>
    <w:rsid w:val="002C4896"/>
    <w:rsid w:val="002C56E6"/>
    <w:rsid w:val="002D119E"/>
    <w:rsid w:val="002D3DA9"/>
    <w:rsid w:val="002D4269"/>
    <w:rsid w:val="002D506D"/>
    <w:rsid w:val="002D54EC"/>
    <w:rsid w:val="002E06B1"/>
    <w:rsid w:val="002E1046"/>
    <w:rsid w:val="002E1215"/>
    <w:rsid w:val="002F130E"/>
    <w:rsid w:val="002F2C34"/>
    <w:rsid w:val="002F5F69"/>
    <w:rsid w:val="002F5F89"/>
    <w:rsid w:val="002F66D3"/>
    <w:rsid w:val="0030035B"/>
    <w:rsid w:val="0030071D"/>
    <w:rsid w:val="00300A6F"/>
    <w:rsid w:val="00300CB5"/>
    <w:rsid w:val="00300EFD"/>
    <w:rsid w:val="00301BB0"/>
    <w:rsid w:val="003020D4"/>
    <w:rsid w:val="00304BA8"/>
    <w:rsid w:val="00311224"/>
    <w:rsid w:val="003145F5"/>
    <w:rsid w:val="00316543"/>
    <w:rsid w:val="00316A67"/>
    <w:rsid w:val="00320729"/>
    <w:rsid w:val="00322AAB"/>
    <w:rsid w:val="00324493"/>
    <w:rsid w:val="00324970"/>
    <w:rsid w:val="0033653B"/>
    <w:rsid w:val="00336DCA"/>
    <w:rsid w:val="00337F6D"/>
    <w:rsid w:val="0034363A"/>
    <w:rsid w:val="00345DAF"/>
    <w:rsid w:val="00352E51"/>
    <w:rsid w:val="00354B8F"/>
    <w:rsid w:val="00354B98"/>
    <w:rsid w:val="00356B05"/>
    <w:rsid w:val="00357FB9"/>
    <w:rsid w:val="0036476C"/>
    <w:rsid w:val="00365F65"/>
    <w:rsid w:val="003668E2"/>
    <w:rsid w:val="00367F47"/>
    <w:rsid w:val="003705A5"/>
    <w:rsid w:val="00371C54"/>
    <w:rsid w:val="00371D49"/>
    <w:rsid w:val="00375013"/>
    <w:rsid w:val="003779A1"/>
    <w:rsid w:val="00382CC9"/>
    <w:rsid w:val="003904C3"/>
    <w:rsid w:val="003917F0"/>
    <w:rsid w:val="00397AC4"/>
    <w:rsid w:val="00397FCF"/>
    <w:rsid w:val="003A5FB2"/>
    <w:rsid w:val="003B14E4"/>
    <w:rsid w:val="003B6478"/>
    <w:rsid w:val="003C2E2A"/>
    <w:rsid w:val="003D0E99"/>
    <w:rsid w:val="003D4934"/>
    <w:rsid w:val="003D52D3"/>
    <w:rsid w:val="003E0C71"/>
    <w:rsid w:val="003E1ACD"/>
    <w:rsid w:val="003E2B04"/>
    <w:rsid w:val="003E59CA"/>
    <w:rsid w:val="003E5C10"/>
    <w:rsid w:val="003E61E0"/>
    <w:rsid w:val="003F0202"/>
    <w:rsid w:val="003F1028"/>
    <w:rsid w:val="003F4546"/>
    <w:rsid w:val="003F78F0"/>
    <w:rsid w:val="00402C2D"/>
    <w:rsid w:val="00404223"/>
    <w:rsid w:val="00405379"/>
    <w:rsid w:val="0040782D"/>
    <w:rsid w:val="004148B8"/>
    <w:rsid w:val="00421225"/>
    <w:rsid w:val="00421346"/>
    <w:rsid w:val="0042368D"/>
    <w:rsid w:val="00424994"/>
    <w:rsid w:val="00425D3D"/>
    <w:rsid w:val="004273C0"/>
    <w:rsid w:val="0043225B"/>
    <w:rsid w:val="004325E1"/>
    <w:rsid w:val="00433820"/>
    <w:rsid w:val="00435C24"/>
    <w:rsid w:val="00435E6E"/>
    <w:rsid w:val="00437E34"/>
    <w:rsid w:val="00440AB6"/>
    <w:rsid w:val="0044139D"/>
    <w:rsid w:val="004435CF"/>
    <w:rsid w:val="0044749C"/>
    <w:rsid w:val="00450B15"/>
    <w:rsid w:val="0046041F"/>
    <w:rsid w:val="00462940"/>
    <w:rsid w:val="004632DC"/>
    <w:rsid w:val="00463AEC"/>
    <w:rsid w:val="004700AD"/>
    <w:rsid w:val="00471764"/>
    <w:rsid w:val="00471D39"/>
    <w:rsid w:val="004757BF"/>
    <w:rsid w:val="00476F0F"/>
    <w:rsid w:val="00482AB1"/>
    <w:rsid w:val="00487BBC"/>
    <w:rsid w:val="00497C0F"/>
    <w:rsid w:val="004A7714"/>
    <w:rsid w:val="004A7BBF"/>
    <w:rsid w:val="004B328F"/>
    <w:rsid w:val="004B377A"/>
    <w:rsid w:val="004B4318"/>
    <w:rsid w:val="004C3CD8"/>
    <w:rsid w:val="004E345E"/>
    <w:rsid w:val="004F5423"/>
    <w:rsid w:val="005038C3"/>
    <w:rsid w:val="00505F4B"/>
    <w:rsid w:val="005065E4"/>
    <w:rsid w:val="005133CC"/>
    <w:rsid w:val="00513968"/>
    <w:rsid w:val="00516A5A"/>
    <w:rsid w:val="005217E2"/>
    <w:rsid w:val="00521D02"/>
    <w:rsid w:val="00522224"/>
    <w:rsid w:val="00524002"/>
    <w:rsid w:val="005337B6"/>
    <w:rsid w:val="00533CD9"/>
    <w:rsid w:val="00535022"/>
    <w:rsid w:val="0054355C"/>
    <w:rsid w:val="00550940"/>
    <w:rsid w:val="00551728"/>
    <w:rsid w:val="00553400"/>
    <w:rsid w:val="005553B9"/>
    <w:rsid w:val="005557D0"/>
    <w:rsid w:val="005576C9"/>
    <w:rsid w:val="005644C6"/>
    <w:rsid w:val="005646C4"/>
    <w:rsid w:val="005703EB"/>
    <w:rsid w:val="0057069E"/>
    <w:rsid w:val="00574438"/>
    <w:rsid w:val="00574CE2"/>
    <w:rsid w:val="00581636"/>
    <w:rsid w:val="00581A21"/>
    <w:rsid w:val="00585CF3"/>
    <w:rsid w:val="00597A14"/>
    <w:rsid w:val="005A169A"/>
    <w:rsid w:val="005A57BE"/>
    <w:rsid w:val="005B22AA"/>
    <w:rsid w:val="005B2C8A"/>
    <w:rsid w:val="005B394C"/>
    <w:rsid w:val="005C166D"/>
    <w:rsid w:val="005C1735"/>
    <w:rsid w:val="005C5869"/>
    <w:rsid w:val="005C620E"/>
    <w:rsid w:val="005C638A"/>
    <w:rsid w:val="005C730F"/>
    <w:rsid w:val="005D26E0"/>
    <w:rsid w:val="005D7F4E"/>
    <w:rsid w:val="005E2EA9"/>
    <w:rsid w:val="005E4B5C"/>
    <w:rsid w:val="005F0B21"/>
    <w:rsid w:val="005F3588"/>
    <w:rsid w:val="005F3FA4"/>
    <w:rsid w:val="0060172A"/>
    <w:rsid w:val="006051D3"/>
    <w:rsid w:val="00607373"/>
    <w:rsid w:val="006101EA"/>
    <w:rsid w:val="00610B32"/>
    <w:rsid w:val="0061446F"/>
    <w:rsid w:val="00615645"/>
    <w:rsid w:val="00617A62"/>
    <w:rsid w:val="00622D62"/>
    <w:rsid w:val="00627D61"/>
    <w:rsid w:val="00633D47"/>
    <w:rsid w:val="0063631C"/>
    <w:rsid w:val="00640C2A"/>
    <w:rsid w:val="006437B5"/>
    <w:rsid w:val="00646A47"/>
    <w:rsid w:val="00647229"/>
    <w:rsid w:val="006514A7"/>
    <w:rsid w:val="006526D8"/>
    <w:rsid w:val="00661C68"/>
    <w:rsid w:val="006620CF"/>
    <w:rsid w:val="00662ED8"/>
    <w:rsid w:val="00663156"/>
    <w:rsid w:val="00672E8C"/>
    <w:rsid w:val="006767F6"/>
    <w:rsid w:val="006801E2"/>
    <w:rsid w:val="006804FC"/>
    <w:rsid w:val="0068138D"/>
    <w:rsid w:val="00694DD9"/>
    <w:rsid w:val="006A22CA"/>
    <w:rsid w:val="006A4DE3"/>
    <w:rsid w:val="006A66BB"/>
    <w:rsid w:val="006A76AE"/>
    <w:rsid w:val="006B44FE"/>
    <w:rsid w:val="006B6385"/>
    <w:rsid w:val="006B6855"/>
    <w:rsid w:val="006C1233"/>
    <w:rsid w:val="006C1D55"/>
    <w:rsid w:val="006C4881"/>
    <w:rsid w:val="006C4977"/>
    <w:rsid w:val="006D5C6C"/>
    <w:rsid w:val="006D7815"/>
    <w:rsid w:val="006D7B2B"/>
    <w:rsid w:val="006E1A8A"/>
    <w:rsid w:val="006E5F60"/>
    <w:rsid w:val="006F2243"/>
    <w:rsid w:val="006F797C"/>
    <w:rsid w:val="00700D3E"/>
    <w:rsid w:val="0070467A"/>
    <w:rsid w:val="00705753"/>
    <w:rsid w:val="0070794F"/>
    <w:rsid w:val="00707C1B"/>
    <w:rsid w:val="00713596"/>
    <w:rsid w:val="007166CA"/>
    <w:rsid w:val="007177CD"/>
    <w:rsid w:val="0072314C"/>
    <w:rsid w:val="00725F18"/>
    <w:rsid w:val="007310CC"/>
    <w:rsid w:val="00732241"/>
    <w:rsid w:val="00732E2E"/>
    <w:rsid w:val="0073327B"/>
    <w:rsid w:val="00733FB3"/>
    <w:rsid w:val="00735CAB"/>
    <w:rsid w:val="00736825"/>
    <w:rsid w:val="00736D02"/>
    <w:rsid w:val="00740482"/>
    <w:rsid w:val="00743442"/>
    <w:rsid w:val="007448D3"/>
    <w:rsid w:val="00745309"/>
    <w:rsid w:val="007529B9"/>
    <w:rsid w:val="007534FE"/>
    <w:rsid w:val="00755A94"/>
    <w:rsid w:val="00756E97"/>
    <w:rsid w:val="00762F08"/>
    <w:rsid w:val="007632DC"/>
    <w:rsid w:val="00765B22"/>
    <w:rsid w:val="00766A09"/>
    <w:rsid w:val="007677FA"/>
    <w:rsid w:val="0077506C"/>
    <w:rsid w:val="00781C28"/>
    <w:rsid w:val="0078626B"/>
    <w:rsid w:val="00786B65"/>
    <w:rsid w:val="007910F9"/>
    <w:rsid w:val="00791FA4"/>
    <w:rsid w:val="0079255D"/>
    <w:rsid w:val="00795CFA"/>
    <w:rsid w:val="00795EAC"/>
    <w:rsid w:val="007966C3"/>
    <w:rsid w:val="0079722F"/>
    <w:rsid w:val="007A5609"/>
    <w:rsid w:val="007B1447"/>
    <w:rsid w:val="007B1D91"/>
    <w:rsid w:val="007B32BA"/>
    <w:rsid w:val="007B7511"/>
    <w:rsid w:val="007C148D"/>
    <w:rsid w:val="007D3755"/>
    <w:rsid w:val="007D419C"/>
    <w:rsid w:val="007E4E72"/>
    <w:rsid w:val="007E6575"/>
    <w:rsid w:val="007E74A9"/>
    <w:rsid w:val="007F1897"/>
    <w:rsid w:val="007F2D35"/>
    <w:rsid w:val="007F46AF"/>
    <w:rsid w:val="007F5319"/>
    <w:rsid w:val="007F5B10"/>
    <w:rsid w:val="007F6C03"/>
    <w:rsid w:val="008014EA"/>
    <w:rsid w:val="00815328"/>
    <w:rsid w:val="008155B3"/>
    <w:rsid w:val="00817DFA"/>
    <w:rsid w:val="00822EF3"/>
    <w:rsid w:val="008277E9"/>
    <w:rsid w:val="008303C9"/>
    <w:rsid w:val="008311C9"/>
    <w:rsid w:val="00837FE5"/>
    <w:rsid w:val="008421F0"/>
    <w:rsid w:val="0084245A"/>
    <w:rsid w:val="00843043"/>
    <w:rsid w:val="00855568"/>
    <w:rsid w:val="00855EBA"/>
    <w:rsid w:val="008616A1"/>
    <w:rsid w:val="00864675"/>
    <w:rsid w:val="0086496E"/>
    <w:rsid w:val="00876939"/>
    <w:rsid w:val="00885BF6"/>
    <w:rsid w:val="00886C82"/>
    <w:rsid w:val="00886FFC"/>
    <w:rsid w:val="00892338"/>
    <w:rsid w:val="0089338F"/>
    <w:rsid w:val="00893F53"/>
    <w:rsid w:val="008A26FA"/>
    <w:rsid w:val="008A31C1"/>
    <w:rsid w:val="008A5340"/>
    <w:rsid w:val="008B15C9"/>
    <w:rsid w:val="008B7B16"/>
    <w:rsid w:val="008C73C1"/>
    <w:rsid w:val="008C74A4"/>
    <w:rsid w:val="008D14EF"/>
    <w:rsid w:val="008D7589"/>
    <w:rsid w:val="008E10E6"/>
    <w:rsid w:val="008E4E5D"/>
    <w:rsid w:val="008E5867"/>
    <w:rsid w:val="008E7C46"/>
    <w:rsid w:val="008F268E"/>
    <w:rsid w:val="008F303B"/>
    <w:rsid w:val="008F389A"/>
    <w:rsid w:val="008F48F3"/>
    <w:rsid w:val="008F7EF2"/>
    <w:rsid w:val="0090221A"/>
    <w:rsid w:val="0090443D"/>
    <w:rsid w:val="00905163"/>
    <w:rsid w:val="00906A16"/>
    <w:rsid w:val="00906CC1"/>
    <w:rsid w:val="00912750"/>
    <w:rsid w:val="00922AC2"/>
    <w:rsid w:val="00923361"/>
    <w:rsid w:val="00926831"/>
    <w:rsid w:val="0093122A"/>
    <w:rsid w:val="009324C2"/>
    <w:rsid w:val="00934B95"/>
    <w:rsid w:val="0093729A"/>
    <w:rsid w:val="009415DC"/>
    <w:rsid w:val="00942F0E"/>
    <w:rsid w:val="0094523F"/>
    <w:rsid w:val="009457CB"/>
    <w:rsid w:val="00950244"/>
    <w:rsid w:val="009506AD"/>
    <w:rsid w:val="00951412"/>
    <w:rsid w:val="009519A2"/>
    <w:rsid w:val="00952E22"/>
    <w:rsid w:val="00955919"/>
    <w:rsid w:val="009631F3"/>
    <w:rsid w:val="00972414"/>
    <w:rsid w:val="00974878"/>
    <w:rsid w:val="00974A37"/>
    <w:rsid w:val="00975D08"/>
    <w:rsid w:val="00980211"/>
    <w:rsid w:val="00991E62"/>
    <w:rsid w:val="00992AE2"/>
    <w:rsid w:val="009960F8"/>
    <w:rsid w:val="009A2057"/>
    <w:rsid w:val="009A22CE"/>
    <w:rsid w:val="009A4862"/>
    <w:rsid w:val="009A5141"/>
    <w:rsid w:val="009A5556"/>
    <w:rsid w:val="009A6ED1"/>
    <w:rsid w:val="009A7593"/>
    <w:rsid w:val="009B27C7"/>
    <w:rsid w:val="009B6806"/>
    <w:rsid w:val="009C1F6F"/>
    <w:rsid w:val="009C3252"/>
    <w:rsid w:val="009C473E"/>
    <w:rsid w:val="009C52F5"/>
    <w:rsid w:val="009C59CC"/>
    <w:rsid w:val="009C6460"/>
    <w:rsid w:val="009D11AC"/>
    <w:rsid w:val="009E03AC"/>
    <w:rsid w:val="009E3C08"/>
    <w:rsid w:val="009F062E"/>
    <w:rsid w:val="009F31E4"/>
    <w:rsid w:val="009F583C"/>
    <w:rsid w:val="00A01725"/>
    <w:rsid w:val="00A02FB2"/>
    <w:rsid w:val="00A032BE"/>
    <w:rsid w:val="00A03E09"/>
    <w:rsid w:val="00A0563E"/>
    <w:rsid w:val="00A05658"/>
    <w:rsid w:val="00A07665"/>
    <w:rsid w:val="00A14DE6"/>
    <w:rsid w:val="00A24D07"/>
    <w:rsid w:val="00A317D9"/>
    <w:rsid w:val="00A33210"/>
    <w:rsid w:val="00A35FA5"/>
    <w:rsid w:val="00A42F4A"/>
    <w:rsid w:val="00A45C62"/>
    <w:rsid w:val="00A476CF"/>
    <w:rsid w:val="00A52198"/>
    <w:rsid w:val="00A636E2"/>
    <w:rsid w:val="00A65A5F"/>
    <w:rsid w:val="00A666BD"/>
    <w:rsid w:val="00A71818"/>
    <w:rsid w:val="00A72DD8"/>
    <w:rsid w:val="00A84B21"/>
    <w:rsid w:val="00A84D5A"/>
    <w:rsid w:val="00A86831"/>
    <w:rsid w:val="00A95F4E"/>
    <w:rsid w:val="00A9762D"/>
    <w:rsid w:val="00AA0815"/>
    <w:rsid w:val="00AA24D0"/>
    <w:rsid w:val="00AA2B5F"/>
    <w:rsid w:val="00AA310E"/>
    <w:rsid w:val="00AA4C29"/>
    <w:rsid w:val="00AA59CD"/>
    <w:rsid w:val="00AA5F80"/>
    <w:rsid w:val="00AB4D84"/>
    <w:rsid w:val="00AB54B6"/>
    <w:rsid w:val="00AB7F5A"/>
    <w:rsid w:val="00AC10AF"/>
    <w:rsid w:val="00AC2BC5"/>
    <w:rsid w:val="00AE73A3"/>
    <w:rsid w:val="00AF0D69"/>
    <w:rsid w:val="00AF182E"/>
    <w:rsid w:val="00B00624"/>
    <w:rsid w:val="00B0101B"/>
    <w:rsid w:val="00B10467"/>
    <w:rsid w:val="00B11248"/>
    <w:rsid w:val="00B13584"/>
    <w:rsid w:val="00B14E18"/>
    <w:rsid w:val="00B16462"/>
    <w:rsid w:val="00B20673"/>
    <w:rsid w:val="00B2067C"/>
    <w:rsid w:val="00B21BD0"/>
    <w:rsid w:val="00B24916"/>
    <w:rsid w:val="00B24B84"/>
    <w:rsid w:val="00B2662B"/>
    <w:rsid w:val="00B33D52"/>
    <w:rsid w:val="00B35A04"/>
    <w:rsid w:val="00B511B1"/>
    <w:rsid w:val="00B61C8A"/>
    <w:rsid w:val="00B61F34"/>
    <w:rsid w:val="00B64675"/>
    <w:rsid w:val="00B666A4"/>
    <w:rsid w:val="00B75F46"/>
    <w:rsid w:val="00B773B2"/>
    <w:rsid w:val="00B81EF7"/>
    <w:rsid w:val="00B82713"/>
    <w:rsid w:val="00B83EC1"/>
    <w:rsid w:val="00B84177"/>
    <w:rsid w:val="00B84747"/>
    <w:rsid w:val="00B84AA0"/>
    <w:rsid w:val="00B84D1A"/>
    <w:rsid w:val="00B91DDB"/>
    <w:rsid w:val="00B92DC8"/>
    <w:rsid w:val="00B94125"/>
    <w:rsid w:val="00B94B71"/>
    <w:rsid w:val="00B9591C"/>
    <w:rsid w:val="00B95E5C"/>
    <w:rsid w:val="00B972B3"/>
    <w:rsid w:val="00BA041E"/>
    <w:rsid w:val="00BA04DD"/>
    <w:rsid w:val="00BB2577"/>
    <w:rsid w:val="00BB3F75"/>
    <w:rsid w:val="00BB5292"/>
    <w:rsid w:val="00BC03ED"/>
    <w:rsid w:val="00BC1276"/>
    <w:rsid w:val="00BC58F9"/>
    <w:rsid w:val="00BC75AE"/>
    <w:rsid w:val="00BC769B"/>
    <w:rsid w:val="00BC7DED"/>
    <w:rsid w:val="00BD016F"/>
    <w:rsid w:val="00BD0EA1"/>
    <w:rsid w:val="00BD258B"/>
    <w:rsid w:val="00BD28EA"/>
    <w:rsid w:val="00BD3FFE"/>
    <w:rsid w:val="00BE3125"/>
    <w:rsid w:val="00BF2F61"/>
    <w:rsid w:val="00BF6322"/>
    <w:rsid w:val="00BF6558"/>
    <w:rsid w:val="00BF7195"/>
    <w:rsid w:val="00C01135"/>
    <w:rsid w:val="00C12D39"/>
    <w:rsid w:val="00C14D26"/>
    <w:rsid w:val="00C271B9"/>
    <w:rsid w:val="00C279D5"/>
    <w:rsid w:val="00C379B1"/>
    <w:rsid w:val="00C42A26"/>
    <w:rsid w:val="00C43F40"/>
    <w:rsid w:val="00C511EC"/>
    <w:rsid w:val="00C52AED"/>
    <w:rsid w:val="00C5378A"/>
    <w:rsid w:val="00C53BF1"/>
    <w:rsid w:val="00C57ABB"/>
    <w:rsid w:val="00C6400A"/>
    <w:rsid w:val="00C67044"/>
    <w:rsid w:val="00C7035C"/>
    <w:rsid w:val="00C70383"/>
    <w:rsid w:val="00C70FE8"/>
    <w:rsid w:val="00C725C2"/>
    <w:rsid w:val="00C800BB"/>
    <w:rsid w:val="00C86D28"/>
    <w:rsid w:val="00C916B9"/>
    <w:rsid w:val="00CA1518"/>
    <w:rsid w:val="00CA1754"/>
    <w:rsid w:val="00CA44D0"/>
    <w:rsid w:val="00CA5929"/>
    <w:rsid w:val="00CB27C8"/>
    <w:rsid w:val="00CB5A0C"/>
    <w:rsid w:val="00CC2DC1"/>
    <w:rsid w:val="00CD0090"/>
    <w:rsid w:val="00CD4FC1"/>
    <w:rsid w:val="00CD6DAE"/>
    <w:rsid w:val="00CE184E"/>
    <w:rsid w:val="00CE3210"/>
    <w:rsid w:val="00CF3EB0"/>
    <w:rsid w:val="00CF4811"/>
    <w:rsid w:val="00CF797B"/>
    <w:rsid w:val="00D03F0C"/>
    <w:rsid w:val="00D07E18"/>
    <w:rsid w:val="00D1088F"/>
    <w:rsid w:val="00D15C38"/>
    <w:rsid w:val="00D16A29"/>
    <w:rsid w:val="00D20842"/>
    <w:rsid w:val="00D246C4"/>
    <w:rsid w:val="00D25346"/>
    <w:rsid w:val="00D34594"/>
    <w:rsid w:val="00D376B2"/>
    <w:rsid w:val="00D3783A"/>
    <w:rsid w:val="00D44313"/>
    <w:rsid w:val="00D50540"/>
    <w:rsid w:val="00D506C5"/>
    <w:rsid w:val="00D53864"/>
    <w:rsid w:val="00D53E0C"/>
    <w:rsid w:val="00D578F8"/>
    <w:rsid w:val="00D64AB0"/>
    <w:rsid w:val="00D659A9"/>
    <w:rsid w:val="00D67878"/>
    <w:rsid w:val="00D67CC3"/>
    <w:rsid w:val="00D70DF0"/>
    <w:rsid w:val="00D75D32"/>
    <w:rsid w:val="00D76DBC"/>
    <w:rsid w:val="00D81252"/>
    <w:rsid w:val="00D817AD"/>
    <w:rsid w:val="00D82492"/>
    <w:rsid w:val="00D93DD3"/>
    <w:rsid w:val="00D945E7"/>
    <w:rsid w:val="00D95367"/>
    <w:rsid w:val="00DA07AB"/>
    <w:rsid w:val="00DA3019"/>
    <w:rsid w:val="00DA4037"/>
    <w:rsid w:val="00DA4E50"/>
    <w:rsid w:val="00DA6EB5"/>
    <w:rsid w:val="00DA7717"/>
    <w:rsid w:val="00DB2D2D"/>
    <w:rsid w:val="00DB66B5"/>
    <w:rsid w:val="00DC089B"/>
    <w:rsid w:val="00DC4B05"/>
    <w:rsid w:val="00DD2DC6"/>
    <w:rsid w:val="00DD6CBB"/>
    <w:rsid w:val="00DE1379"/>
    <w:rsid w:val="00DE5757"/>
    <w:rsid w:val="00DF0C3F"/>
    <w:rsid w:val="00DF3E4C"/>
    <w:rsid w:val="00DF59EA"/>
    <w:rsid w:val="00DF6A40"/>
    <w:rsid w:val="00E00020"/>
    <w:rsid w:val="00E000E4"/>
    <w:rsid w:val="00E015E6"/>
    <w:rsid w:val="00E03880"/>
    <w:rsid w:val="00E1450A"/>
    <w:rsid w:val="00E1764D"/>
    <w:rsid w:val="00E227C3"/>
    <w:rsid w:val="00E235A9"/>
    <w:rsid w:val="00E26D9F"/>
    <w:rsid w:val="00E27B67"/>
    <w:rsid w:val="00E311F3"/>
    <w:rsid w:val="00E3374B"/>
    <w:rsid w:val="00E35ED5"/>
    <w:rsid w:val="00E41EBF"/>
    <w:rsid w:val="00E4208B"/>
    <w:rsid w:val="00E4399F"/>
    <w:rsid w:val="00E46D2C"/>
    <w:rsid w:val="00E50BB0"/>
    <w:rsid w:val="00E52C02"/>
    <w:rsid w:val="00E60C55"/>
    <w:rsid w:val="00E60C6E"/>
    <w:rsid w:val="00E6251E"/>
    <w:rsid w:val="00E629C4"/>
    <w:rsid w:val="00E6524B"/>
    <w:rsid w:val="00E65D79"/>
    <w:rsid w:val="00E66471"/>
    <w:rsid w:val="00E674B0"/>
    <w:rsid w:val="00E83837"/>
    <w:rsid w:val="00E84006"/>
    <w:rsid w:val="00E853AC"/>
    <w:rsid w:val="00E85FC8"/>
    <w:rsid w:val="00E870A9"/>
    <w:rsid w:val="00E9601B"/>
    <w:rsid w:val="00E96708"/>
    <w:rsid w:val="00EA2DE9"/>
    <w:rsid w:val="00EA3F28"/>
    <w:rsid w:val="00EA54E6"/>
    <w:rsid w:val="00EA588D"/>
    <w:rsid w:val="00EB4BB9"/>
    <w:rsid w:val="00EB5D5B"/>
    <w:rsid w:val="00EB60E4"/>
    <w:rsid w:val="00EB70B6"/>
    <w:rsid w:val="00EC14DD"/>
    <w:rsid w:val="00EC150D"/>
    <w:rsid w:val="00EC6F93"/>
    <w:rsid w:val="00ED1897"/>
    <w:rsid w:val="00ED21FB"/>
    <w:rsid w:val="00EE010E"/>
    <w:rsid w:val="00EF3955"/>
    <w:rsid w:val="00EF67E3"/>
    <w:rsid w:val="00F00207"/>
    <w:rsid w:val="00F00C42"/>
    <w:rsid w:val="00F01CE9"/>
    <w:rsid w:val="00F01E61"/>
    <w:rsid w:val="00F0408D"/>
    <w:rsid w:val="00F04313"/>
    <w:rsid w:val="00F1598C"/>
    <w:rsid w:val="00F24CEF"/>
    <w:rsid w:val="00F25381"/>
    <w:rsid w:val="00F4088A"/>
    <w:rsid w:val="00F47303"/>
    <w:rsid w:val="00F47EA4"/>
    <w:rsid w:val="00F5345E"/>
    <w:rsid w:val="00F53FC9"/>
    <w:rsid w:val="00F541BB"/>
    <w:rsid w:val="00F555C4"/>
    <w:rsid w:val="00F57F65"/>
    <w:rsid w:val="00F7067B"/>
    <w:rsid w:val="00F73E98"/>
    <w:rsid w:val="00F956B8"/>
    <w:rsid w:val="00FA740F"/>
    <w:rsid w:val="00FB4855"/>
    <w:rsid w:val="00FC000E"/>
    <w:rsid w:val="00FC74AE"/>
    <w:rsid w:val="00FD25DD"/>
    <w:rsid w:val="00FD599E"/>
    <w:rsid w:val="00FD7AE0"/>
    <w:rsid w:val="00FE13C7"/>
    <w:rsid w:val="00FE3FA3"/>
    <w:rsid w:val="00FF1045"/>
    <w:rsid w:val="00FF474F"/>
    <w:rsid w:val="00FF4923"/>
    <w:rsid w:val="00FF512D"/>
    <w:rsid w:val="00FF619C"/>
    <w:rsid w:val="00FF6E59"/>
    <w:rsid w:val="00FF7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6831"/>
    <w:rPr>
      <w:sz w:val="24"/>
      <w:szCs w:val="24"/>
      <w:lang w:val="de-DE" w:eastAsia="de-DE"/>
    </w:rPr>
  </w:style>
  <w:style w:type="paragraph" w:styleId="Heading1">
    <w:name w:val="heading 1"/>
    <w:basedOn w:val="Normal"/>
    <w:next w:val="Normal"/>
    <w:link w:val="Heading1Char"/>
    <w:qFormat/>
    <w:rsid w:val="00926831"/>
    <w:pPr>
      <w:keepNext/>
      <w:autoSpaceDE w:val="0"/>
      <w:autoSpaceDN w:val="0"/>
      <w:adjustRightInd w:val="0"/>
      <w:outlineLvl w:val="0"/>
    </w:pPr>
    <w:rPr>
      <w:rFonts w:ascii="TimesNewRoman,Bold" w:hAnsi="TimesNewRoman,Bold"/>
      <w:b/>
      <w:bCs/>
    </w:rPr>
  </w:style>
  <w:style w:type="paragraph" w:styleId="Heading2">
    <w:name w:val="heading 2"/>
    <w:basedOn w:val="Normal"/>
    <w:next w:val="Normal"/>
    <w:link w:val="Heading2Char"/>
    <w:qFormat/>
    <w:rsid w:val="00926831"/>
    <w:pPr>
      <w:keepNext/>
      <w:autoSpaceDE w:val="0"/>
      <w:autoSpaceDN w:val="0"/>
      <w:adjustRightInd w:val="0"/>
      <w:jc w:val="center"/>
      <w:outlineLvl w:val="1"/>
    </w:pPr>
    <w:rPr>
      <w:rFonts w:ascii="Calibri,Bold" w:hAnsi="Calibri,Bold"/>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6831"/>
    <w:rPr>
      <w:rFonts w:ascii="TimesNewRoman,Bold" w:hAnsi="TimesNewRoman,Bold"/>
      <w:b/>
      <w:bCs/>
      <w:sz w:val="24"/>
      <w:szCs w:val="24"/>
      <w:lang w:val="de-DE" w:eastAsia="de-DE"/>
    </w:rPr>
  </w:style>
  <w:style w:type="character" w:customStyle="1" w:styleId="Heading2Char">
    <w:name w:val="Heading 2 Char"/>
    <w:basedOn w:val="DefaultParagraphFont"/>
    <w:link w:val="Heading2"/>
    <w:rsid w:val="00926831"/>
    <w:rPr>
      <w:rFonts w:ascii="Calibri,Bold" w:hAnsi="Calibri,Bold"/>
      <w:b/>
      <w:bCs/>
      <w:sz w:val="32"/>
      <w:szCs w:val="32"/>
      <w:lang w:val="de-DE" w:eastAsia="de-DE"/>
    </w:rPr>
  </w:style>
  <w:style w:type="paragraph" w:styleId="BalloonText">
    <w:name w:val="Balloon Text"/>
    <w:basedOn w:val="Normal"/>
    <w:link w:val="BalloonTextChar"/>
    <w:uiPriority w:val="99"/>
    <w:semiHidden/>
    <w:unhideWhenUsed/>
    <w:rsid w:val="0094523F"/>
    <w:rPr>
      <w:rFonts w:ascii="Tahoma" w:hAnsi="Tahoma" w:cs="Tahoma"/>
      <w:sz w:val="16"/>
      <w:szCs w:val="16"/>
    </w:rPr>
  </w:style>
  <w:style w:type="character" w:customStyle="1" w:styleId="BalloonTextChar">
    <w:name w:val="Balloon Text Char"/>
    <w:basedOn w:val="DefaultParagraphFont"/>
    <w:link w:val="BalloonText"/>
    <w:uiPriority w:val="99"/>
    <w:semiHidden/>
    <w:rsid w:val="0094523F"/>
    <w:rPr>
      <w:rFonts w:ascii="Tahoma" w:hAnsi="Tahoma" w:cs="Tahoma"/>
      <w:sz w:val="16"/>
      <w:szCs w:val="16"/>
      <w:lang w:val="de-DE" w:eastAsia="de-DE"/>
    </w:rPr>
  </w:style>
  <w:style w:type="character" w:styleId="Hyperlink">
    <w:name w:val="Hyperlink"/>
    <w:basedOn w:val="DefaultParagraphFont"/>
    <w:uiPriority w:val="99"/>
    <w:unhideWhenUsed/>
    <w:rsid w:val="0094523F"/>
    <w:rPr>
      <w:color w:val="0000FF" w:themeColor="hyperlink"/>
      <w:u w:val="single"/>
    </w:rPr>
  </w:style>
  <w:style w:type="paragraph" w:styleId="Header">
    <w:name w:val="header"/>
    <w:basedOn w:val="Normal"/>
    <w:link w:val="HeaderChar"/>
    <w:uiPriority w:val="99"/>
    <w:unhideWhenUsed/>
    <w:rsid w:val="0094523F"/>
    <w:pPr>
      <w:tabs>
        <w:tab w:val="center" w:pos="4703"/>
        <w:tab w:val="right" w:pos="9406"/>
      </w:tabs>
    </w:pPr>
  </w:style>
  <w:style w:type="character" w:customStyle="1" w:styleId="HeaderChar">
    <w:name w:val="Header Char"/>
    <w:basedOn w:val="DefaultParagraphFont"/>
    <w:link w:val="Header"/>
    <w:uiPriority w:val="99"/>
    <w:rsid w:val="0094523F"/>
    <w:rPr>
      <w:sz w:val="24"/>
      <w:szCs w:val="24"/>
      <w:lang w:val="de-DE" w:eastAsia="de-DE"/>
    </w:rPr>
  </w:style>
  <w:style w:type="paragraph" w:styleId="Footer">
    <w:name w:val="footer"/>
    <w:basedOn w:val="Normal"/>
    <w:link w:val="FooterChar"/>
    <w:uiPriority w:val="99"/>
    <w:unhideWhenUsed/>
    <w:rsid w:val="0094523F"/>
    <w:pPr>
      <w:tabs>
        <w:tab w:val="center" w:pos="4703"/>
        <w:tab w:val="right" w:pos="9406"/>
      </w:tabs>
    </w:pPr>
  </w:style>
  <w:style w:type="character" w:customStyle="1" w:styleId="FooterChar">
    <w:name w:val="Footer Char"/>
    <w:basedOn w:val="DefaultParagraphFont"/>
    <w:link w:val="Footer"/>
    <w:uiPriority w:val="99"/>
    <w:rsid w:val="0094523F"/>
    <w:rPr>
      <w:sz w:val="24"/>
      <w:szCs w:val="24"/>
      <w:lang w:val="de-DE" w:eastAsia="de-DE"/>
    </w:rPr>
  </w:style>
  <w:style w:type="paragraph" w:styleId="ListParagraph">
    <w:name w:val="List Paragraph"/>
    <w:basedOn w:val="Normal"/>
    <w:uiPriority w:val="34"/>
    <w:qFormat/>
    <w:rsid w:val="0094523F"/>
    <w:pPr>
      <w:ind w:left="720"/>
      <w:contextualSpacing/>
    </w:pPr>
  </w:style>
  <w:style w:type="paragraph" w:customStyle="1" w:styleId="TextTabellen">
    <w:name w:val="Text Tabellen"/>
    <w:rsid w:val="0094523F"/>
    <w:pPr>
      <w:spacing w:before="80" w:after="80"/>
    </w:pPr>
    <w:rPr>
      <w:rFonts w:ascii="Arial" w:hAnsi="Arial"/>
      <w:sz w:val="22"/>
      <w:lang w:val="de-CH" w:eastAsia="de-D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6831"/>
    <w:rPr>
      <w:sz w:val="24"/>
      <w:szCs w:val="24"/>
      <w:lang w:val="de-DE" w:eastAsia="de-DE"/>
    </w:rPr>
  </w:style>
  <w:style w:type="paragraph" w:styleId="Heading1">
    <w:name w:val="heading 1"/>
    <w:basedOn w:val="Normal"/>
    <w:next w:val="Normal"/>
    <w:link w:val="Heading1Char"/>
    <w:qFormat/>
    <w:rsid w:val="00926831"/>
    <w:pPr>
      <w:keepNext/>
      <w:autoSpaceDE w:val="0"/>
      <w:autoSpaceDN w:val="0"/>
      <w:adjustRightInd w:val="0"/>
      <w:outlineLvl w:val="0"/>
    </w:pPr>
    <w:rPr>
      <w:rFonts w:ascii="TimesNewRoman,Bold" w:hAnsi="TimesNewRoman,Bold"/>
      <w:b/>
      <w:bCs/>
    </w:rPr>
  </w:style>
  <w:style w:type="paragraph" w:styleId="Heading2">
    <w:name w:val="heading 2"/>
    <w:basedOn w:val="Normal"/>
    <w:next w:val="Normal"/>
    <w:link w:val="Heading2Char"/>
    <w:qFormat/>
    <w:rsid w:val="00926831"/>
    <w:pPr>
      <w:keepNext/>
      <w:autoSpaceDE w:val="0"/>
      <w:autoSpaceDN w:val="0"/>
      <w:adjustRightInd w:val="0"/>
      <w:jc w:val="center"/>
      <w:outlineLvl w:val="1"/>
    </w:pPr>
    <w:rPr>
      <w:rFonts w:ascii="Calibri,Bold" w:hAnsi="Calibri,Bold"/>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26831"/>
    <w:rPr>
      <w:rFonts w:ascii="TimesNewRoman,Bold" w:hAnsi="TimesNewRoman,Bold"/>
      <w:b/>
      <w:bCs/>
      <w:sz w:val="24"/>
      <w:szCs w:val="24"/>
      <w:lang w:val="de-DE" w:eastAsia="de-DE"/>
    </w:rPr>
  </w:style>
  <w:style w:type="character" w:customStyle="1" w:styleId="Heading2Char">
    <w:name w:val="Heading 2 Char"/>
    <w:basedOn w:val="DefaultParagraphFont"/>
    <w:link w:val="Heading2"/>
    <w:rsid w:val="00926831"/>
    <w:rPr>
      <w:rFonts w:ascii="Calibri,Bold" w:hAnsi="Calibri,Bold"/>
      <w:b/>
      <w:bCs/>
      <w:sz w:val="32"/>
      <w:szCs w:val="32"/>
      <w:lang w:val="de-DE" w:eastAsia="de-DE"/>
    </w:rPr>
  </w:style>
  <w:style w:type="paragraph" w:styleId="BalloonText">
    <w:name w:val="Balloon Text"/>
    <w:basedOn w:val="Normal"/>
    <w:link w:val="BalloonTextChar"/>
    <w:uiPriority w:val="99"/>
    <w:semiHidden/>
    <w:unhideWhenUsed/>
    <w:rsid w:val="0094523F"/>
    <w:rPr>
      <w:rFonts w:ascii="Tahoma" w:hAnsi="Tahoma" w:cs="Tahoma"/>
      <w:sz w:val="16"/>
      <w:szCs w:val="16"/>
    </w:rPr>
  </w:style>
  <w:style w:type="character" w:customStyle="1" w:styleId="BalloonTextChar">
    <w:name w:val="Balloon Text Char"/>
    <w:basedOn w:val="DefaultParagraphFont"/>
    <w:link w:val="BalloonText"/>
    <w:uiPriority w:val="99"/>
    <w:semiHidden/>
    <w:rsid w:val="0094523F"/>
    <w:rPr>
      <w:rFonts w:ascii="Tahoma" w:hAnsi="Tahoma" w:cs="Tahoma"/>
      <w:sz w:val="16"/>
      <w:szCs w:val="16"/>
      <w:lang w:val="de-DE" w:eastAsia="de-DE"/>
    </w:rPr>
  </w:style>
  <w:style w:type="character" w:styleId="Hyperlink">
    <w:name w:val="Hyperlink"/>
    <w:basedOn w:val="DefaultParagraphFont"/>
    <w:uiPriority w:val="99"/>
    <w:unhideWhenUsed/>
    <w:rsid w:val="0094523F"/>
    <w:rPr>
      <w:color w:val="0000FF" w:themeColor="hyperlink"/>
      <w:u w:val="single"/>
    </w:rPr>
  </w:style>
  <w:style w:type="paragraph" w:styleId="Header">
    <w:name w:val="header"/>
    <w:basedOn w:val="Normal"/>
    <w:link w:val="HeaderChar"/>
    <w:uiPriority w:val="99"/>
    <w:unhideWhenUsed/>
    <w:rsid w:val="0094523F"/>
    <w:pPr>
      <w:tabs>
        <w:tab w:val="center" w:pos="4703"/>
        <w:tab w:val="right" w:pos="9406"/>
      </w:tabs>
    </w:pPr>
  </w:style>
  <w:style w:type="character" w:customStyle="1" w:styleId="HeaderChar">
    <w:name w:val="Header Char"/>
    <w:basedOn w:val="DefaultParagraphFont"/>
    <w:link w:val="Header"/>
    <w:uiPriority w:val="99"/>
    <w:rsid w:val="0094523F"/>
    <w:rPr>
      <w:sz w:val="24"/>
      <w:szCs w:val="24"/>
      <w:lang w:val="de-DE" w:eastAsia="de-DE"/>
    </w:rPr>
  </w:style>
  <w:style w:type="paragraph" w:styleId="Footer">
    <w:name w:val="footer"/>
    <w:basedOn w:val="Normal"/>
    <w:link w:val="FooterChar"/>
    <w:uiPriority w:val="99"/>
    <w:unhideWhenUsed/>
    <w:rsid w:val="0094523F"/>
    <w:pPr>
      <w:tabs>
        <w:tab w:val="center" w:pos="4703"/>
        <w:tab w:val="right" w:pos="9406"/>
      </w:tabs>
    </w:pPr>
  </w:style>
  <w:style w:type="character" w:customStyle="1" w:styleId="FooterChar">
    <w:name w:val="Footer Char"/>
    <w:basedOn w:val="DefaultParagraphFont"/>
    <w:link w:val="Footer"/>
    <w:uiPriority w:val="99"/>
    <w:rsid w:val="0094523F"/>
    <w:rPr>
      <w:sz w:val="24"/>
      <w:szCs w:val="24"/>
      <w:lang w:val="de-DE" w:eastAsia="de-DE"/>
    </w:rPr>
  </w:style>
  <w:style w:type="paragraph" w:styleId="ListParagraph">
    <w:name w:val="List Paragraph"/>
    <w:basedOn w:val="Normal"/>
    <w:uiPriority w:val="34"/>
    <w:qFormat/>
    <w:rsid w:val="0094523F"/>
    <w:pPr>
      <w:ind w:left="720"/>
      <w:contextualSpacing/>
    </w:pPr>
  </w:style>
  <w:style w:type="paragraph" w:customStyle="1" w:styleId="TextTabellen">
    <w:name w:val="Text Tabellen"/>
    <w:rsid w:val="0094523F"/>
    <w:pPr>
      <w:spacing w:before="80" w:after="80"/>
    </w:pPr>
    <w:rPr>
      <w:rFonts w:ascii="Arial" w:hAnsi="Arial"/>
      <w:sz w:val="22"/>
      <w:lang w:val="de-CH"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PowerPoint_Presentation1.pptx"/><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package" Target="embeddings/Microsoft_PowerPoint_Presentation3.ppt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5" Type="http://schemas.openxmlformats.org/officeDocument/2006/relationships/settings" Target="settings.xml"/><Relationship Id="rId15" Type="http://schemas.openxmlformats.org/officeDocument/2006/relationships/package" Target="embeddings/Microsoft_PowerPoint_Presentation2.pptx"/><Relationship Id="rId10" Type="http://schemas.openxmlformats.org/officeDocument/2006/relationships/image" Target="media/image2.emf"/><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em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2FEFC0-F8C7-4B36-BDCF-1029056EB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1461</Words>
  <Characters>8624</Characters>
  <Application>Microsoft Office Word</Application>
  <DocSecurity>0</DocSecurity>
  <Lines>1078</Lines>
  <Paragraphs>593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Deutsche Bahn AG</Company>
  <LinksUpToDate>false</LinksUpToDate>
  <CharactersWithSpaces>9492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Jacob, Baseliyos</dc:creator>
  <cp:lastModifiedBy>Hase, Klaus-Rüdiger</cp:lastModifiedBy>
  <cp:revision>2</cp:revision>
  <dcterms:created xsi:type="dcterms:W3CDTF">2013-05-16T13:33:00Z</dcterms:created>
  <dcterms:modified xsi:type="dcterms:W3CDTF">2013-05-16T13:33:00Z</dcterms:modified>
</cp:coreProperties>
</file>